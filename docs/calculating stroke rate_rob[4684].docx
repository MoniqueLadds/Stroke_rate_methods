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34A9A" w14:textId="77777777" w:rsidR="001A3E3D" w:rsidRPr="007E3CCD" w:rsidRDefault="001A3E3D" w:rsidP="00DD42AA">
      <w:pPr>
        <w:rPr>
          <w:b/>
          <w:bCs/>
        </w:rPr>
      </w:pPr>
      <w:r w:rsidRPr="007E3CCD">
        <w:rPr>
          <w:b/>
        </w:rPr>
        <w:t>Title</w:t>
      </w:r>
    </w:p>
    <w:p w14:paraId="4051E537" w14:textId="2B5493D2" w:rsidR="001A3E3D" w:rsidRDefault="001726D2" w:rsidP="00DD42AA">
      <w:r>
        <w:t xml:space="preserve">On the utility of predicting stroke rates from accelerometers </w:t>
      </w:r>
      <w:r w:rsidR="001B5B1E">
        <w:t>in swimming</w:t>
      </w:r>
      <w:r w:rsidR="001705E8">
        <w:t xml:space="preserve"> captive marine </w:t>
      </w:r>
      <w:r w:rsidR="00B66D98">
        <w:t>mammals</w:t>
      </w:r>
    </w:p>
    <w:p w14:paraId="20D33EB5" w14:textId="77777777" w:rsidR="001A3E3D" w:rsidRPr="007E3CCD" w:rsidRDefault="001A3E3D" w:rsidP="00DD42AA">
      <w:pPr>
        <w:rPr>
          <w:b/>
        </w:rPr>
      </w:pPr>
      <w:r w:rsidRPr="007E3CCD">
        <w:rPr>
          <w:b/>
        </w:rPr>
        <w:t xml:space="preserve">Running title </w:t>
      </w:r>
    </w:p>
    <w:p w14:paraId="6319636B" w14:textId="073744B1" w:rsidR="001A3E3D" w:rsidRPr="00076C80" w:rsidRDefault="001726D2" w:rsidP="00DD42AA">
      <w:r>
        <w:t>Predicting stroke rates from accelerometers</w:t>
      </w:r>
    </w:p>
    <w:p w14:paraId="6007EC84" w14:textId="77777777" w:rsidR="001A3E3D" w:rsidRPr="007E3CCD" w:rsidRDefault="001A3E3D" w:rsidP="00DD42AA">
      <w:pPr>
        <w:rPr>
          <w:b/>
        </w:rPr>
      </w:pPr>
      <w:r w:rsidRPr="007E3CCD">
        <w:rPr>
          <w:b/>
        </w:rPr>
        <w:t xml:space="preserve">Authors </w:t>
      </w:r>
    </w:p>
    <w:p w14:paraId="2B096C54" w14:textId="77777777" w:rsidR="001A3E3D" w:rsidRPr="003F2BDA" w:rsidRDefault="001A3E3D" w:rsidP="00DD42AA">
      <w:pPr>
        <w:rPr>
          <w:vertAlign w:val="superscript"/>
        </w:rPr>
      </w:pPr>
      <w:r>
        <w:t>Monique A. Ladds</w:t>
      </w:r>
      <w:r>
        <w:rPr>
          <w:vertAlign w:val="superscript"/>
        </w:rPr>
        <w:t>1*</w:t>
      </w:r>
      <w:r>
        <w:t>, David A. Rosen</w:t>
      </w:r>
      <w:r>
        <w:rPr>
          <w:vertAlign w:val="superscript"/>
        </w:rPr>
        <w:t>2</w:t>
      </w:r>
      <w:r>
        <w:t>, David J. Slip</w:t>
      </w:r>
      <w:r>
        <w:rPr>
          <w:vertAlign w:val="superscript"/>
        </w:rPr>
        <w:t>1,3</w:t>
      </w:r>
      <w:r>
        <w:t>, and Robert G. Harcourt</w:t>
      </w:r>
      <w:r>
        <w:rPr>
          <w:vertAlign w:val="superscript"/>
        </w:rPr>
        <w:t>1</w:t>
      </w:r>
    </w:p>
    <w:p w14:paraId="238DAD55" w14:textId="77777777" w:rsidR="001A3E3D" w:rsidRDefault="001A3E3D" w:rsidP="00DD42AA">
      <w:r w:rsidRPr="003F2BDA">
        <w:rPr>
          <w:vertAlign w:val="superscript"/>
        </w:rPr>
        <w:t>1</w:t>
      </w:r>
      <w:r w:rsidRPr="003F2BDA">
        <w:t xml:space="preserve">Marine Predator Research Group, Department of Biological Sciences, Macquarie University, North Ryde, NSW </w:t>
      </w:r>
      <w:r>
        <w:t xml:space="preserve">Australia </w:t>
      </w:r>
      <w:r w:rsidRPr="003F2BDA">
        <w:t>2113</w:t>
      </w:r>
    </w:p>
    <w:p w14:paraId="0D3F4F0D" w14:textId="77777777" w:rsidR="001A3E3D" w:rsidRPr="003F2BDA" w:rsidRDefault="001A3E3D" w:rsidP="00DD42AA">
      <w:r>
        <w:rPr>
          <w:vertAlign w:val="superscript"/>
        </w:rPr>
        <w:t>2</w:t>
      </w:r>
      <w:r>
        <w:t>Marine Mammal Research Unit, Department of Zoology, University of British Columbia, Vancouver, BA Canada</w:t>
      </w:r>
    </w:p>
    <w:p w14:paraId="50C86FE7" w14:textId="77777777" w:rsidR="001A3E3D" w:rsidRPr="003F2BDA" w:rsidRDefault="001A3E3D" w:rsidP="00DD42AA">
      <w:r>
        <w:rPr>
          <w:vertAlign w:val="superscript"/>
        </w:rPr>
        <w:t>3</w:t>
      </w:r>
      <w:r w:rsidRPr="003F2BDA">
        <w:t xml:space="preserve">Taronga Conservation Society Australia, Bradley's Head Road, Mosman, NSW </w:t>
      </w:r>
      <w:r>
        <w:t xml:space="preserve">Australia </w:t>
      </w:r>
      <w:r w:rsidRPr="003F2BDA">
        <w:t>2088</w:t>
      </w:r>
    </w:p>
    <w:p w14:paraId="3479C404" w14:textId="77777777" w:rsidR="001A3E3D" w:rsidRPr="00C35F73" w:rsidRDefault="001A3E3D" w:rsidP="00DD42AA">
      <w:r w:rsidRPr="003F2BDA">
        <w:t>*Author for correspondence (</w:t>
      </w:r>
      <w:hyperlink r:id="rId5" w:history="1">
        <w:r w:rsidRPr="00910044">
          <w:rPr>
            <w:rStyle w:val="Hyperlink"/>
            <w:bCs/>
          </w:rPr>
          <w:t>monique.ladds@hdr.mq.edu.au</w:t>
        </w:r>
      </w:hyperlink>
      <w:r w:rsidRPr="003F2BDA">
        <w:t xml:space="preserve">; </w:t>
      </w:r>
      <w:proofErr w:type="spellStart"/>
      <w:r w:rsidRPr="003F2BDA">
        <w:t>ph</w:t>
      </w:r>
      <w:proofErr w:type="spellEnd"/>
      <w:r w:rsidRPr="003F2BDA">
        <w:t>: +61298507980; fax: +61298507972)</w:t>
      </w:r>
    </w:p>
    <w:p w14:paraId="3E6191CA" w14:textId="77777777" w:rsidR="001A3E3D" w:rsidRPr="007E3CCD" w:rsidRDefault="001A3E3D" w:rsidP="00DD42AA">
      <w:pPr>
        <w:rPr>
          <w:b/>
        </w:rPr>
      </w:pPr>
      <w:r w:rsidRPr="007E3CCD">
        <w:rPr>
          <w:b/>
        </w:rPr>
        <w:t>Key words</w:t>
      </w:r>
    </w:p>
    <w:p w14:paraId="4022BF09" w14:textId="0DB28238" w:rsidR="001A3E3D" w:rsidRDefault="001705E8" w:rsidP="00DD42AA">
      <w:r>
        <w:t xml:space="preserve">Otariid, fur seal, sea lion, swim mechanics, energetics, </w:t>
      </w:r>
    </w:p>
    <w:p w14:paraId="6B79CF63" w14:textId="4D9C465D" w:rsidR="001A3E3D" w:rsidRPr="00977E65" w:rsidRDefault="001A3E3D" w:rsidP="00DD42AA">
      <w:pPr>
        <w:rPr>
          <w:b/>
        </w:rPr>
      </w:pPr>
      <w:r w:rsidRPr="00977E65">
        <w:rPr>
          <w:b/>
        </w:rPr>
        <w:t>Abstract</w:t>
      </w:r>
    </w:p>
    <w:p w14:paraId="7F4431ED" w14:textId="6F33E4E9" w:rsidR="001A3E3D" w:rsidRDefault="001A3E3D" w:rsidP="00DD42AA"/>
    <w:p w14:paraId="34E1AEBD" w14:textId="2D42C5F0" w:rsidR="001A3E3D" w:rsidRPr="00977E65" w:rsidRDefault="001A3E3D" w:rsidP="00DD42AA">
      <w:pPr>
        <w:rPr>
          <w:b/>
        </w:rPr>
      </w:pPr>
      <w:r w:rsidRPr="00977E65">
        <w:rPr>
          <w:b/>
        </w:rPr>
        <w:t>Introduction</w:t>
      </w:r>
    </w:p>
    <w:p w14:paraId="26D21E4F" w14:textId="035E0AFE" w:rsidR="00D87A45" w:rsidRDefault="003007C5" w:rsidP="00DD42AA">
      <w:r>
        <w:t xml:space="preserve">Measuring the energy expenditure of free living </w:t>
      </w:r>
      <w:r w:rsidR="001B5B1E">
        <w:t xml:space="preserve">animals </w:t>
      </w:r>
      <w:r>
        <w:t xml:space="preserve">is an important but difficult task. </w:t>
      </w:r>
      <w:r w:rsidR="001B5B1E">
        <w:t xml:space="preserve">For free swimming seals, </w:t>
      </w:r>
      <w:r w:rsidR="00125A51">
        <w:t>n</w:t>
      </w:r>
      <w:r>
        <w:t xml:space="preserve">umerous approaches, </w:t>
      </w:r>
      <w:r w:rsidR="00125A51">
        <w:t>including</w:t>
      </w:r>
      <w:r>
        <w:t xml:space="preserve"> heart rate</w:t>
      </w:r>
      <w:r w:rsidR="00617ADD">
        <w:t xml:space="preserve"> </w:t>
      </w:r>
      <w:r w:rsidR="00617ADD">
        <w:fldChar w:fldCharType="begin"/>
      </w:r>
      <w:r w:rsidR="00617ADD">
        <w:instrText xml:space="preserve"> ADDIN EN.CITE &lt;EndNote&gt;&lt;Cite&gt;&lt;Author&gt;Boyd&lt;/Author&gt;&lt;Year&gt;1999&lt;/Year&gt;&lt;RecNum&gt;97&lt;/RecNum&gt;&lt;DisplayText&gt;(Boyd&lt;style face="italic"&gt; et al.&lt;/style&gt; 1999)&lt;/DisplayText&gt;&lt;record&gt;&lt;rec-number&gt;97&lt;/rec-number&gt;&lt;foreign-keys&gt;&lt;key app="EN" db-id="0awtxres5f99sqeezaave003d5fw5zeed20t" timestamp="1343110074"&gt;97&lt;/key&gt;&lt;/foreign-keys&gt;&lt;ref-type name="Journal Article"&gt;17&lt;/ref-type&gt;&lt;contributors&gt;&lt;authors&gt;&lt;author&gt;Boyd, IL&lt;/author&gt;&lt;author&gt;Bevan, RM&lt;/author&gt;&lt;author&gt;Woakes, AJ&lt;/author&gt;&lt;author&gt;Butler, PJ&lt;/author&gt;&lt;/authors&gt;&lt;/contributors&gt;&lt;titles&gt;&lt;title&gt;Heart rate and behavior of fur seals: Implications for measurement of field energetics&lt;/title&gt;&lt;secondary-title&gt;American Journal of Physiology-Heart and Circulatory Physiology&lt;/secondary-title&gt;&lt;/titles&gt;&lt;pages&gt;H844-H857&lt;/pages&gt;&lt;volume&gt;276&lt;/volume&gt;&lt;number&gt;3&lt;/number&gt;&lt;dates&gt;&lt;year&gt;1999&lt;/year&gt;&lt;/dates&gt;&lt;isbn&gt;0363-6135&lt;/isbn&gt;&lt;urls&gt;&lt;/urls&gt;&lt;/record&gt;&lt;/Cite&gt;&lt;/EndNote&gt;</w:instrText>
      </w:r>
      <w:r w:rsidR="00617ADD">
        <w:fldChar w:fldCharType="separate"/>
      </w:r>
      <w:r w:rsidR="00617ADD">
        <w:rPr>
          <w:noProof/>
        </w:rPr>
        <w:t>(Boyd</w:t>
      </w:r>
      <w:r w:rsidR="00617ADD" w:rsidRPr="00617ADD">
        <w:rPr>
          <w:i/>
          <w:noProof/>
        </w:rPr>
        <w:t xml:space="preserve"> et al.</w:t>
      </w:r>
      <w:r w:rsidR="00617ADD">
        <w:rPr>
          <w:noProof/>
        </w:rPr>
        <w:t xml:space="preserve"> 1999)</w:t>
      </w:r>
      <w:r w:rsidR="00617ADD">
        <w:fldChar w:fldCharType="end"/>
      </w:r>
      <w:r>
        <w:t>, doubly labelled water (DLW)</w:t>
      </w:r>
      <w:r w:rsidR="00617ADD">
        <w:t xml:space="preserve"> </w:t>
      </w:r>
      <w:r w:rsidR="00617ADD">
        <w:fldChar w:fldCharType="begin"/>
      </w:r>
      <w:r w:rsidR="00617ADD">
        <w:instrText xml:space="preserve"> ADDIN EN.CITE &lt;EndNote&gt;&lt;Cite&gt;&lt;Author&gt;Jeanniard-du-Dot&lt;/Author&gt;&lt;Year&gt;2016&lt;/Year&gt;&lt;RecNum&gt;1675&lt;/RecNum&gt;&lt;DisplayText&gt;(Jeanniard-du-Dot&lt;style face="italic"&gt; et al.&lt;/style&gt; 2016a)&lt;/DisplayText&gt;&lt;record&gt;&lt;rec-number&gt;1675&lt;/rec-number&gt;&lt;foreign-keys&gt;&lt;key app="EN" db-id="0awtxres5f99sqeezaave003d5fw5zeed20t" timestamp="1470780911"&gt;1675&lt;/key&gt;&lt;/foreign-keys&gt;&lt;ref-type name="Journal Article"&gt;17&lt;/ref-type&gt;&lt;contributors&gt;&lt;authors&gt;&lt;author&gt;Jeanniard-du-Dot, Tiphaine&lt;/author&gt;&lt;author&gt;Guinet, C.&lt;/author&gt;&lt;author&gt;Arnould, J.P.Y.&lt;/author&gt;&lt;author&gt;Trites, A.W.&lt;/author&gt;&lt;/authors&gt;&lt;/contributors&gt;&lt;titles&gt;&lt;title&gt;Accelerometers can measure total and activity-specific energy expenditure in free-ranging marine mammals only if linked to time-activity budgets&lt;/title&gt;&lt;secondary-title&gt;Functional Ecology&lt;/secondary-title&gt;&lt;/titles&gt;&lt;periodical&gt;&lt;full-title&gt;Functional Ecology&lt;/full-title&gt;&lt;abbr-1&gt;Funct. Ecol.&lt;/abbr-1&gt;&lt;abbr-2&gt;Funct Ecol&lt;/abbr-2&gt;&lt;/periodical&gt;&lt;dates&gt;&lt;year&gt;2016&lt;/year&gt;&lt;/dates&gt;&lt;urls&gt;&lt;/urls&gt;&lt;electronic-resource-num&gt;10.1111/1365-2435.12729&lt;/electronic-resource-num&gt;&lt;/record&gt;&lt;/Cite&gt;&lt;/EndNote&gt;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2016a)</w:t>
      </w:r>
      <w:r w:rsidR="00617ADD">
        <w:fldChar w:fldCharType="end"/>
      </w:r>
      <w:r>
        <w:t xml:space="preserve"> and overall dynamic body acceleration (ODBA) </w:t>
      </w:r>
      <w:r w:rsidR="00617ADD">
        <w:fldChar w:fldCharType="begin"/>
      </w:r>
      <w:r w:rsidR="00617ADD">
        <w:instrText xml:space="preserve"> ADDIN EN.CITE &lt;EndNote&gt;&lt;Cite&gt;&lt;Author&gt;Fahlman&lt;/Author&gt;&lt;Year&gt;2013&lt;/Year&gt;&lt;RecNum&gt;1228&lt;/RecNum&gt;&lt;DisplayText&gt;(Fahlman&lt;style face="italic"&gt; et al.&lt;/style&gt; 2013)&lt;/DisplayText&gt;&lt;record&gt;&lt;rec-number&gt;1228&lt;/rec-number&gt;&lt;foreign-keys&gt;&lt;key app="EN" db-id="0awtxres5f99sqeezaave003d5fw5zeed20t" timestamp="1452741250"&gt;1228&lt;/key&gt;&lt;/foreign-keys&gt;&lt;ref-type name="Journal Article"&gt;17&lt;/ref-type&gt;&lt;contributors&gt;&lt;authors&gt;&lt;author&gt;Fahlman, A&lt;/author&gt;&lt;author&gt;Svärd, C&lt;/author&gt;&lt;author&gt;Rosen, DAS&lt;/author&gt;&lt;author&gt;Wilson, RS&lt;/author&gt;&lt;author&gt;Trites, AW&lt;/author&gt;&lt;/authors&gt;&lt;/contributors&gt;&lt;titles&gt;&lt;title&gt;Activity as a proxy to estimate metabolic rate and to partition the metabolic cost of diving vs. breathing in pre-and post-fasted Steller sea lions.&lt;/title&gt;&lt;secondary-title&gt;Aquatic Biology&lt;/secondary-title&gt;&lt;/titles&gt;&lt;periodical&gt;&lt;full-title&gt;Aquatic Biology&lt;/full-title&gt;&lt;abbr-1&gt;Aquatic Biol.&lt;/abbr-1&gt;&lt;abbr-2&gt;Aquatic Biol&lt;/abbr-2&gt;&lt;/periodical&gt;&lt;pages&gt;175-184&lt;/pages&gt;&lt;volume&gt;18&lt;/volume&gt;&lt;dates&gt;&lt;year&gt;2013&lt;/year&gt;&lt;/dates&gt;&lt;urls&gt;&lt;/urls&gt;&lt;electronic-resource-num&gt;10.3354/ab00500&lt;/electronic-resource-num&gt;&lt;/record&gt;&lt;/Cite&gt;&lt;/EndNote&gt;</w:instrText>
      </w:r>
      <w:r w:rsidR="00617ADD">
        <w:fldChar w:fldCharType="separate"/>
      </w:r>
      <w:r w:rsidR="00617ADD">
        <w:rPr>
          <w:noProof/>
        </w:rPr>
        <w:t>(Fahlman</w:t>
      </w:r>
      <w:r w:rsidR="00617ADD" w:rsidRPr="00617ADD">
        <w:rPr>
          <w:i/>
          <w:noProof/>
        </w:rPr>
        <w:t xml:space="preserve"> et al.</w:t>
      </w:r>
      <w:r w:rsidR="00617ADD">
        <w:rPr>
          <w:noProof/>
        </w:rPr>
        <w:t xml:space="preserve"> 2013)</w:t>
      </w:r>
      <w:r w:rsidR="00617ADD">
        <w:fldChar w:fldCharType="end"/>
      </w:r>
      <w:r w:rsidR="00617ADD">
        <w:t xml:space="preserve"> have been tried and tested with mixed results. Among other things the predictive equations for each of these </w:t>
      </w:r>
      <w:r w:rsidR="00125A51">
        <w:t xml:space="preserve">are liable to </w:t>
      </w:r>
      <w:r w:rsidR="00617ADD">
        <w:t xml:space="preserve">change </w:t>
      </w:r>
      <w:r w:rsidR="00D87A45">
        <w:t>with</w:t>
      </w:r>
      <w:r w:rsidR="00617ADD">
        <w:t xml:space="preserve"> species, size</w:t>
      </w:r>
      <w:r w:rsidR="00D87A45">
        <w:t xml:space="preserve"> of the animal</w:t>
      </w:r>
      <w:r w:rsidR="00617ADD">
        <w:t xml:space="preserve">, activity type, temperature, or digestive state </w:t>
      </w:r>
      <w:r w:rsidR="00617ADD">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cmlvZGljYWw+PHZvbHVtZT5pbiBwcmVzczwvdm9sdW1lPjxkYXRlcz48eWVhcj4yMDE2PC95ZWFy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cmlvZGljYWw+PHBhZ2VzPjEtMjI8L3BhZ2VzPjxkYXRlcz48eWVhcj4yMDE2PC95ZWFyPjxwdWIt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</w:fldData>
        </w:fldChar>
      </w:r>
      <w:r w:rsidR="00D87A45">
        <w:instrText xml:space="preserve"> ADDIN EN.CITE </w:instrText>
      </w:r>
      <w:r w:rsidR="00D87A45">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cmlvZGljYWw+PHZvbHVtZT5pbiBwcmVzczwvdm9sdW1lPjxkYXRlcz48eWVhcj4yMDE2PC95ZWFy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cmlvZGljYWw+PHBhZ2VzPjEtMjI8L3BhZ2VzPjxkYXRlcz48eWVhcj4yMDE2PC95ZWFyPjxwdWIt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</w:fldData>
        </w:fldChar>
      </w:r>
      <w:r w:rsidR="00D87A45">
        <w:instrText xml:space="preserve"> ADDIN EN.CITE.DATA </w:instrText>
      </w:r>
      <w:r w:rsidR="00D87A45">
        <w:fldChar w:fldCharType="end"/>
      </w:r>
      <w:r w:rsidR="00617ADD">
        <w:fldChar w:fldCharType="separate"/>
      </w:r>
      <w:r w:rsidR="00D87A45">
        <w:rPr>
          <w:noProof/>
        </w:rPr>
        <w:t>(Fish 2000, Ladds</w:t>
      </w:r>
      <w:r w:rsidR="00D87A45" w:rsidRPr="00D87A45">
        <w:rPr>
          <w:i/>
          <w:noProof/>
        </w:rPr>
        <w:t xml:space="preserve"> et al.</w:t>
      </w:r>
      <w:r w:rsidR="00D87A45">
        <w:rPr>
          <w:noProof/>
        </w:rPr>
        <w:t xml:space="preserve"> 2016, Rosen</w:t>
      </w:r>
      <w:r w:rsidR="00D87A45" w:rsidRPr="00D87A45">
        <w:rPr>
          <w:i/>
          <w:noProof/>
        </w:rPr>
        <w:t xml:space="preserve"> et al.</w:t>
      </w:r>
      <w:r w:rsidR="00D87A45">
        <w:rPr>
          <w:noProof/>
        </w:rPr>
        <w:t xml:space="preserve"> 2016)</w:t>
      </w:r>
      <w:r w:rsidR="00617ADD">
        <w:fldChar w:fldCharType="end"/>
      </w:r>
      <w:r w:rsidR="00617ADD">
        <w:t xml:space="preserve">. Therefore, there is unlikely to ever be a universal method, or </w:t>
      </w:r>
      <w:r w:rsidR="001B5B1E">
        <w:t xml:space="preserve">universal </w:t>
      </w:r>
      <w:r w:rsidR="00617ADD">
        <w:t xml:space="preserve">equation, that can accurately estimate energy expenditure </w:t>
      </w:r>
      <w:r w:rsidR="00F775CA">
        <w:t>for</w:t>
      </w:r>
      <w:r w:rsidR="00617ADD">
        <w:t xml:space="preserve"> </w:t>
      </w:r>
      <w:r w:rsidR="00F775CA">
        <w:t>pinnipeds</w:t>
      </w:r>
      <w:r w:rsidR="00125A51">
        <w:t xml:space="preserve"> as a group. However</w:t>
      </w:r>
      <w:r w:rsidR="00B66D98">
        <w:t>,</w:t>
      </w:r>
      <w:r w:rsidR="001B5B1E">
        <w:t xml:space="preserve"> proxies can still provide important comparative information and may have important practical application. </w:t>
      </w:r>
      <w:r w:rsidR="00CF5717">
        <w:t xml:space="preserve">Stroke rate </w:t>
      </w:r>
      <w:r w:rsidR="00617ADD">
        <w:t xml:space="preserve">is a relatively non-invasive method that has </w:t>
      </w:r>
      <w:r w:rsidR="00F357CD">
        <w:t>been suggested as having high</w:t>
      </w:r>
      <w:r w:rsidR="001B5B1E">
        <w:t xml:space="preserve"> </w:t>
      </w:r>
      <w:r w:rsidR="00617ADD">
        <w:t xml:space="preserve">potential </w:t>
      </w:r>
      <w:r w:rsidR="001B5B1E">
        <w:t xml:space="preserve">for </w:t>
      </w:r>
      <w:r w:rsidR="00617ADD">
        <w:t>measure</w:t>
      </w:r>
      <w:r w:rsidR="001B5B1E">
        <w:t>ment of</w:t>
      </w:r>
      <w:r w:rsidR="00617ADD">
        <w:t xml:space="preserve"> energy expenditure in </w:t>
      </w:r>
      <w:r w:rsidR="00125A51">
        <w:t>both otariid seals e</w:t>
      </w:r>
      <w:r w:rsidR="00B66D98">
        <w:t>.</w:t>
      </w:r>
      <w:r w:rsidR="00125A51">
        <w:t>g</w:t>
      </w:r>
      <w:r w:rsidR="00B66D98">
        <w:t>.</w:t>
      </w:r>
      <w:r w:rsidR="00125A51">
        <w:t xml:space="preserve"> </w:t>
      </w:r>
      <w:r w:rsidR="00D87A45">
        <w:t xml:space="preserve">Northern fur seals </w:t>
      </w:r>
      <w:r w:rsidR="00617ADD">
        <w:fldChar w:fldCharType="begin"/>
      </w:r>
      <w:r w:rsidR="00617ADD">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2016b)</w:t>
      </w:r>
      <w:r w:rsidR="00617ADD">
        <w:fldChar w:fldCharType="end"/>
      </w:r>
      <w:r w:rsidR="00617ADD">
        <w:t xml:space="preserve"> and </w:t>
      </w:r>
      <w:r w:rsidR="00125A51">
        <w:t>in phocid seals e</w:t>
      </w:r>
      <w:r w:rsidR="00B66D98">
        <w:t>.</w:t>
      </w:r>
      <w:r w:rsidR="00125A51">
        <w:t>g</w:t>
      </w:r>
      <w:r w:rsidR="00B66D98">
        <w:t>.</w:t>
      </w:r>
      <w:r w:rsidR="00125A51">
        <w:t xml:space="preserve"> </w:t>
      </w:r>
      <w:r w:rsidR="00D87A45">
        <w:t xml:space="preserve">Weddell seals </w:t>
      </w:r>
      <w:r w:rsidR="00617ADD">
        <w:fldChar w:fldCharType="begin"/>
      </w:r>
      <w:r w:rsidR="00617ADD">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17ADD">
        <w:fldChar w:fldCharType="separate"/>
      </w:r>
      <w:r w:rsidR="00617ADD">
        <w:rPr>
          <w:noProof/>
        </w:rPr>
        <w:t>(Williams</w:t>
      </w:r>
      <w:r w:rsidR="00617ADD" w:rsidRPr="00617ADD">
        <w:rPr>
          <w:i/>
          <w:noProof/>
        </w:rPr>
        <w:t xml:space="preserve"> et al.</w:t>
      </w:r>
      <w:r w:rsidR="00617ADD">
        <w:rPr>
          <w:noProof/>
        </w:rPr>
        <w:t xml:space="preserve"> 2004)</w:t>
      </w:r>
      <w:r w:rsidR="00617ADD">
        <w:fldChar w:fldCharType="end"/>
      </w:r>
      <w:r w:rsidR="00617ADD">
        <w:t xml:space="preserve">. </w:t>
      </w:r>
      <w:r w:rsidR="00125A51">
        <w:t xml:space="preserve">That stroke rate is a good predictor for these two species, which are evolutionarily divergent with completely different mechanics for underwater propulsion (otariids propel themselves using a sculling motion of </w:t>
      </w:r>
      <w:r w:rsidR="00125A51">
        <w:lastRenderedPageBreak/>
        <w:t xml:space="preserve">their </w:t>
      </w:r>
      <w:r w:rsidR="00CF5717">
        <w:t>large fore-flippers</w:t>
      </w:r>
      <w:r w:rsidR="00125A51">
        <w:t xml:space="preserve"> (</w:t>
      </w:r>
      <w:proofErr w:type="spellStart"/>
      <w:r w:rsidR="00125A51">
        <w:t>Feldkamp</w:t>
      </w:r>
      <w:proofErr w:type="spellEnd"/>
      <w:r w:rsidR="00125A51">
        <w:t xml:space="preserve"> 1</w:t>
      </w:r>
      <w:commentRangeStart w:id="0"/>
      <w:r w:rsidR="00125A51">
        <w:t>987)</w:t>
      </w:r>
      <w:r w:rsidR="00F775CA">
        <w:t xml:space="preserve">, </w:t>
      </w:r>
      <w:commentRangeEnd w:id="0"/>
      <w:r w:rsidR="00125A51">
        <w:rPr>
          <w:rStyle w:val="CommentReference"/>
        </w:rPr>
        <w:commentReference w:id="0"/>
      </w:r>
      <w:r w:rsidR="00125A51">
        <w:t>while phocids rely on</w:t>
      </w:r>
      <w:r w:rsidR="00F775CA">
        <w:t xml:space="preserve"> lateral movement of </w:t>
      </w:r>
      <w:r w:rsidR="00125A51">
        <w:t xml:space="preserve">their </w:t>
      </w:r>
      <w:r w:rsidR="00F775CA">
        <w:t>hind flippers</w:t>
      </w:r>
      <w:r w:rsidR="00CF5717">
        <w:t xml:space="preserve"> </w:t>
      </w:r>
      <w:r w:rsidR="00125A51">
        <w:t xml:space="preserve">(Gallon et al </w:t>
      </w:r>
      <w:commentRangeStart w:id="1"/>
      <w:r w:rsidR="00125A51">
        <w:t xml:space="preserve">2007)) </w:t>
      </w:r>
      <w:commentRangeEnd w:id="1"/>
      <w:r w:rsidR="00125A51">
        <w:rPr>
          <w:rStyle w:val="CommentReference"/>
        </w:rPr>
        <w:commentReference w:id="1"/>
      </w:r>
      <w:r w:rsidR="00125A51">
        <w:t>suggests stroke rate might have wide application</w:t>
      </w:r>
      <w:r w:rsidR="00CF5717">
        <w:t xml:space="preserve"> as a proxy for energy expenditure</w:t>
      </w:r>
      <w:r w:rsidR="007F7860">
        <w:t xml:space="preserve"> (</w:t>
      </w:r>
      <w:r w:rsidR="00EA701E">
        <w:t xml:space="preserve">Williams et al </w:t>
      </w:r>
      <w:commentRangeStart w:id="2"/>
      <w:r w:rsidR="00EA701E">
        <w:t>2004</w:t>
      </w:r>
      <w:commentRangeEnd w:id="2"/>
      <w:r w:rsidR="00EA701E">
        <w:rPr>
          <w:rStyle w:val="CommentReference"/>
        </w:rPr>
        <w:commentReference w:id="2"/>
      </w:r>
      <w:r w:rsidR="007F7860">
        <w:t>)</w:t>
      </w:r>
      <w:r w:rsidR="00CF5717">
        <w:t xml:space="preserve">. </w:t>
      </w:r>
    </w:p>
    <w:p w14:paraId="523739CE" w14:textId="723FD4A6" w:rsidR="00CF5717" w:rsidRDefault="00F775CA" w:rsidP="00DD42AA">
      <w:r>
        <w:t>Pinnipeds</w:t>
      </w:r>
      <w:r w:rsidR="00CF5717">
        <w:t xml:space="preserve"> perform long and deep dives </w:t>
      </w:r>
      <w:bookmarkStart w:id="3" w:name="_GoBack"/>
      <w:ins w:id="4" w:author="Rob Harcourt" w:date="2017-03-23T17:36:00Z">
        <w:r w:rsidR="00B305A3">
          <w:t xml:space="preserve">traversing far-flung areas of the ocean </w:t>
        </w:r>
      </w:ins>
      <w:bookmarkEnd w:id="3"/>
      <w:r w:rsidR="00CF5717">
        <w:t>while hunting</w:t>
      </w:r>
      <w:del w:id="5" w:author="Rob Harcourt" w:date="2017-03-23T17:36:00Z">
        <w:r w:rsidR="00CF5717" w:rsidDel="00B305A3">
          <w:delText>,</w:delText>
        </w:r>
      </w:del>
      <w:r w:rsidR="00CF5717">
        <w:t xml:space="preserve"> </w:t>
      </w:r>
      <w:del w:id="6" w:author="Rob Harcourt" w:date="2017-03-23T17:36:00Z">
        <w:r w:rsidR="00CF5717" w:rsidDel="00B305A3">
          <w:delText>meaning that they</w:delText>
        </w:r>
      </w:del>
      <w:ins w:id="7" w:author="Rob Harcourt" w:date="2017-03-23T17:36:00Z">
        <w:r w:rsidR="00B305A3">
          <w:t>and so</w:t>
        </w:r>
      </w:ins>
      <w:r w:rsidR="00CF5717">
        <w:t xml:space="preserve"> are </w:t>
      </w:r>
      <w:del w:id="8" w:author="Rob Harcourt" w:date="2017-03-23T17:36:00Z">
        <w:r w:rsidR="00CF5717" w:rsidDel="00B305A3">
          <w:delText xml:space="preserve">difficult </w:delText>
        </w:r>
      </w:del>
      <w:ins w:id="9" w:author="Rob Harcourt" w:date="2017-03-23T17:36:00Z">
        <w:r w:rsidR="00B305A3">
          <w:t xml:space="preserve">near impossible </w:t>
        </w:r>
      </w:ins>
      <w:r w:rsidR="00CF5717">
        <w:t>to observe</w:t>
      </w:r>
      <w:r w:rsidR="007F7860">
        <w:t xml:space="preserve"> </w:t>
      </w:r>
      <w:del w:id="10" w:author="Rob Harcourt" w:date="2017-03-23T17:37:00Z">
        <w:r w:rsidR="007F7860" w:rsidRPr="00B305A3" w:rsidDel="00B305A3">
          <w:rPr>
            <w:i/>
            <w:rPrChange w:id="11" w:author="Rob Harcourt" w:date="2017-03-23T17:37:00Z">
              <w:rPr/>
            </w:rPrChange>
          </w:rPr>
          <w:delText>and almost impossible</w:delText>
        </w:r>
      </w:del>
      <w:ins w:id="12" w:author="Rob Harcourt" w:date="2017-03-23T17:37:00Z">
        <w:r w:rsidR="00B305A3" w:rsidRPr="00B305A3">
          <w:rPr>
            <w:i/>
            <w:rPrChange w:id="13" w:author="Rob Harcourt" w:date="2017-03-23T17:37:00Z">
              <w:rPr/>
            </w:rPrChange>
          </w:rPr>
          <w:t>in situ</w:t>
        </w:r>
      </w:ins>
      <w:r w:rsidR="007F7860">
        <w:t xml:space="preserve"> </w:t>
      </w:r>
      <w:ins w:id="14" w:author="Rob Harcourt" w:date="2017-03-23T17:37:00Z">
        <w:r w:rsidR="00B305A3">
          <w:t>let alone</w:t>
        </w:r>
      </w:ins>
      <w:del w:id="15" w:author="Rob Harcourt" w:date="2017-03-23T17:37:00Z">
        <w:r w:rsidR="007F7860" w:rsidDel="00B305A3">
          <w:delText>to</w:delText>
        </w:r>
      </w:del>
      <w:r w:rsidR="007F7860">
        <w:t xml:space="preserve"> count stroke rate</w:t>
      </w:r>
      <w:r w:rsidR="00CF5717">
        <w:t xml:space="preserve">. </w:t>
      </w:r>
      <w:ins w:id="16" w:author="Rob Harcourt" w:date="2017-03-23T17:37:00Z">
        <w:r w:rsidR="00B305A3">
          <w:t>Animal borne c</w:t>
        </w:r>
      </w:ins>
      <w:del w:id="17" w:author="Rob Harcourt" w:date="2017-03-23T17:37:00Z">
        <w:r w:rsidR="007F7860" w:rsidDel="00B305A3">
          <w:delText>C</w:delText>
        </w:r>
      </w:del>
      <w:r w:rsidR="007F7860">
        <w:t xml:space="preserve">ameras have been used to identify strokes for </w:t>
      </w:r>
      <w:ins w:id="18" w:author="Rob Harcourt" w:date="2017-03-23T17:37:00Z">
        <w:r w:rsidR="00B305A3">
          <w:t xml:space="preserve">some </w:t>
        </w:r>
      </w:ins>
      <w:del w:id="19" w:author="Rob Harcourt" w:date="2017-03-23T17:37:00Z">
        <w:r w:rsidR="007F7860" w:rsidDel="00B305A3">
          <w:delText>phocid</w:delText>
        </w:r>
      </w:del>
      <w:ins w:id="20" w:author="Rob Harcourt" w:date="2017-03-23T17:37:00Z">
        <w:r w:rsidR="00B305A3">
          <w:t xml:space="preserve">phocids </w:t>
        </w:r>
      </w:ins>
      <w:r w:rsidR="007F7860">
        <w:t>s</w:t>
      </w:r>
      <w:ins w:id="21" w:author="Rob Harcourt" w:date="2017-03-23T17:37:00Z">
        <w:r w:rsidR="00B305A3">
          <w:t>eals</w:t>
        </w:r>
      </w:ins>
      <w:r w:rsidR="007F7860">
        <w:t xml:space="preserve">, dolphins and whales </w:t>
      </w:r>
      <w:r w:rsidR="007F7860">
        <w:fldChar w:fldCharType="begin"/>
      </w:r>
      <w:r w:rsidR="007F7860">
        <w:instrText xml:space="preserve"> ADDIN EN.CITE &lt;EndNote&gt;&lt;Cite&gt;&lt;Author&gt;Williams&lt;/Author&gt;&lt;Year&gt;2000&lt;/Year&gt;&lt;RecNum&gt;230&lt;/RecNum&gt;&lt;DisplayText&gt;(Williams&lt;style face="italic"&gt; et al.&lt;/style&gt; 2000)&lt;/DisplayText&gt;&lt;record&gt;&lt;rec-number&gt;230&lt;/rec-number&gt;&lt;foreign-keys&gt;&lt;key app="EN" db-id="0awtxres5f99sqeezaave003d5fw5zeed20t" timestamp="1352721512"&gt;230&lt;/key&gt;&lt;/foreign-keys&gt;&lt;ref-type name="Journal Article"&gt;17&lt;/ref-type&gt;&lt;contributors&gt;&lt;authors&gt;&lt;author&gt;Williams, T.M.&lt;/author&gt;&lt;author&gt;Davis, RW&lt;/author&gt;&lt;author&gt;Fuiman, LA&lt;/author&gt;&lt;author&gt;Francis, J.&lt;/author&gt;&lt;author&gt;Le, BJ&lt;/author&gt;&lt;author&gt;Horning, M.&lt;/author&gt;&lt;author&gt;Calambokidis, J.&lt;/author&gt;&lt;author&gt;Croll, DA&lt;/author&gt;&lt;/authors&gt;&lt;/contributors&gt;&lt;titles&gt;&lt;title&gt;Sink or swim: strategies for cost-efficient diving by marine mammals&lt;/title&gt;&lt;secondary-title&gt;Science&lt;/secondary-title&gt;&lt;/titles&gt;&lt;periodical&gt;&lt;full-title&gt;Science&lt;/full-title&gt;&lt;/periodical&gt;&lt;pages&gt;133-136&lt;/pages&gt;&lt;volume&gt;288&lt;/volume&gt;&lt;number&gt;5463&lt;/number&gt;&lt;dates&gt;&lt;year&gt;2000&lt;/year&gt;&lt;/dates&gt;&lt;isbn&gt;0036-8075&lt;/isbn&gt;&lt;urls&gt;&lt;/urls&gt;&lt;electronic-resource-num&gt;10.1126/science.288.5463.133&lt;/electronic-resource-num&gt;&lt;/record&gt;&lt;/Cite&gt;&lt;/EndNote&gt;</w:instrText>
      </w:r>
      <w:r w:rsidR="007F7860">
        <w:fldChar w:fldCharType="separate"/>
      </w:r>
      <w:r w:rsidR="007F7860">
        <w:rPr>
          <w:noProof/>
        </w:rPr>
        <w:t>(Williams</w:t>
      </w:r>
      <w:r w:rsidR="007F7860" w:rsidRPr="00C21C19">
        <w:rPr>
          <w:i/>
          <w:noProof/>
        </w:rPr>
        <w:t xml:space="preserve"> et al.</w:t>
      </w:r>
      <w:r w:rsidR="007F7860">
        <w:rPr>
          <w:noProof/>
        </w:rPr>
        <w:t xml:space="preserve"> 2000)</w:t>
      </w:r>
      <w:r w:rsidR="007F7860">
        <w:fldChar w:fldCharType="end"/>
      </w:r>
      <w:r w:rsidR="007F7860">
        <w:t xml:space="preserve">, but these are expensive, </w:t>
      </w:r>
      <w:ins w:id="22" w:author="Rob Harcourt" w:date="2017-03-23T17:40:00Z">
        <w:r w:rsidR="00B305A3">
          <w:t xml:space="preserve">large and often </w:t>
        </w:r>
      </w:ins>
      <w:del w:id="23" w:author="Rob Harcourt" w:date="2017-03-23T17:40:00Z">
        <w:r w:rsidR="007F7860" w:rsidDel="00B305A3">
          <w:delText>heavy</w:delText>
        </w:r>
      </w:del>
      <w:ins w:id="24" w:author="Rob Harcourt" w:date="2017-03-23T17:40:00Z">
        <w:r w:rsidR="00B305A3">
          <w:t>fragile with</w:t>
        </w:r>
      </w:ins>
      <w:del w:id="25" w:author="Rob Harcourt" w:date="2017-03-23T17:40:00Z">
        <w:r w:rsidR="007F7860" w:rsidDel="00B305A3">
          <w:delText xml:space="preserve"> </w:delText>
        </w:r>
      </w:del>
      <w:del w:id="26" w:author="Rob Harcourt" w:date="2017-03-23T17:39:00Z">
        <w:r w:rsidR="007F7860" w:rsidDel="00B305A3">
          <w:delText xml:space="preserve">and </w:delText>
        </w:r>
      </w:del>
      <w:del w:id="27" w:author="Rob Harcourt" w:date="2017-03-23T17:37:00Z">
        <w:r w:rsidR="007F7860" w:rsidDel="00B305A3">
          <w:delText>only have enough</w:delText>
        </w:r>
      </w:del>
      <w:ins w:id="28" w:author="Rob Harcourt" w:date="2017-03-23T17:37:00Z">
        <w:r w:rsidR="00B305A3">
          <w:t xml:space="preserve"> severe </w:t>
        </w:r>
      </w:ins>
      <w:del w:id="29" w:author="Rob Harcourt" w:date="2017-03-23T17:39:00Z">
        <w:r w:rsidR="007F7860" w:rsidDel="00B305A3">
          <w:delText xml:space="preserve"> </w:delText>
        </w:r>
      </w:del>
      <w:r w:rsidR="007F7860">
        <w:t xml:space="preserve">memory and battery </w:t>
      </w:r>
      <w:ins w:id="30" w:author="Rob Harcourt" w:date="2017-03-23T17:37:00Z">
        <w:r w:rsidR="00B305A3">
          <w:t>limitations</w:t>
        </w:r>
      </w:ins>
      <w:ins w:id="31" w:author="Rob Harcourt" w:date="2017-03-23T17:39:00Z">
        <w:r w:rsidR="00B305A3">
          <w:t>.</w:t>
        </w:r>
      </w:ins>
      <w:del w:id="32" w:author="Rob Harcourt" w:date="2017-03-23T17:38:00Z">
        <w:r w:rsidR="007F7860" w:rsidDel="00B305A3">
          <w:delText>to record bouts of diving, rather than whole foraging trips</w:delText>
        </w:r>
      </w:del>
      <w:r w:rsidR="007F7860">
        <w:t xml:space="preserve">. </w:t>
      </w:r>
      <w:del w:id="33" w:author="Rob Harcourt" w:date="2017-03-23T17:38:00Z">
        <w:r w:rsidR="007F7860" w:rsidDel="00B305A3">
          <w:delText>Instead</w:delText>
        </w:r>
      </w:del>
      <w:ins w:id="34" w:author="Rob Harcourt" w:date="2017-03-23T17:38:00Z">
        <w:r w:rsidR="00B305A3">
          <w:t>While their use is i</w:t>
        </w:r>
      </w:ins>
      <w:ins w:id="35" w:author="Rob Harcourt" w:date="2017-03-23T17:40:00Z">
        <w:r w:rsidR="00B305A3">
          <w:t>nsightful</w:t>
        </w:r>
      </w:ins>
      <w:ins w:id="36" w:author="Rob Harcourt" w:date="2017-03-23T17:38:00Z">
        <w:r w:rsidR="00B305A3">
          <w:t xml:space="preserve"> it is not universally</w:t>
        </w:r>
      </w:ins>
      <w:ins w:id="37" w:author="Rob Harcourt" w:date="2017-03-23T17:39:00Z">
        <w:r w:rsidR="00B305A3">
          <w:t xml:space="preserve"> applicable and simpler</w:t>
        </w:r>
      </w:ins>
      <w:del w:id="38" w:author="Rob Harcourt" w:date="2017-03-23T17:39:00Z">
        <w:r w:rsidR="007F7860" w:rsidDel="00B305A3">
          <w:delText>,</w:delText>
        </w:r>
        <w:r w:rsidR="00CF5717" w:rsidDel="00B305A3">
          <w:delText xml:space="preserve"> biologists tend to rely on</w:delText>
        </w:r>
      </w:del>
      <w:r w:rsidR="00CF5717">
        <w:t xml:space="preserve"> biotelemetry devices </w:t>
      </w:r>
      <w:ins w:id="39" w:author="Rob Harcourt" w:date="2017-03-23T17:39:00Z">
        <w:r w:rsidR="00B305A3">
          <w:t xml:space="preserve">are much more widely </w:t>
        </w:r>
      </w:ins>
      <w:ins w:id="40" w:author="Rob Harcourt" w:date="2017-03-23T17:40:00Z">
        <w:r w:rsidR="00B305A3">
          <w:t>deployed</w:t>
        </w:r>
      </w:ins>
      <w:ins w:id="41" w:author="Rob Harcourt" w:date="2017-03-23T17:39:00Z">
        <w:r w:rsidR="00B305A3">
          <w:t xml:space="preserve"> </w:t>
        </w:r>
      </w:ins>
      <w:r w:rsidR="00CF5717">
        <w:t xml:space="preserve">to provide insights on the location, physiology, and behaviour of </w:t>
      </w:r>
      <w:del w:id="42" w:author="Rob Harcourt" w:date="2017-03-23T17:38:00Z">
        <w:r w:rsidR="00CF5717" w:rsidDel="00B305A3">
          <w:delText xml:space="preserve">otariids </w:delText>
        </w:r>
      </w:del>
      <w:ins w:id="43" w:author="Rob Harcourt" w:date="2017-03-23T17:38:00Z">
        <w:r w:rsidR="00B305A3">
          <w:t>seals</w:t>
        </w:r>
      </w:ins>
      <w:del w:id="44" w:author="Rob Harcourt" w:date="2017-03-23T17:38:00Z">
        <w:r w:rsidR="00CF5717" w:rsidDel="00B305A3">
          <w:delText>while</w:delText>
        </w:r>
      </w:del>
      <w:r w:rsidR="00CF5717">
        <w:t xml:space="preserve"> at sea. </w:t>
      </w:r>
      <w:ins w:id="45" w:author="Rob Harcourt" w:date="2017-03-23T17:40:00Z">
        <w:r w:rsidR="00B305A3">
          <w:t>By contrast a</w:t>
        </w:r>
      </w:ins>
      <w:del w:id="46" w:author="Rob Harcourt" w:date="2017-03-23T17:40:00Z">
        <w:r w:rsidR="000B03F9" w:rsidDel="00B305A3">
          <w:delText>A</w:delText>
        </w:r>
      </w:del>
      <w:r w:rsidR="000B03F9">
        <w:t xml:space="preserve">ccelerometers </w:t>
      </w:r>
      <w:r w:rsidR="007F7860">
        <w:t xml:space="preserve">are small, lightweight, relatively cheap and </w:t>
      </w:r>
      <w:ins w:id="47" w:author="Rob Harcourt" w:date="2017-03-23T17:41:00Z">
        <w:r w:rsidR="00B305A3">
          <w:t xml:space="preserve">can </w:t>
        </w:r>
      </w:ins>
      <w:r w:rsidR="007F7860">
        <w:t xml:space="preserve">measure the acceleration of the body on up to three axes, making them </w:t>
      </w:r>
      <w:del w:id="48" w:author="Rob Harcourt" w:date="2017-03-23T17:41:00Z">
        <w:r w:rsidR="007F7860" w:rsidDel="00B305A3">
          <w:delText>a suitable device</w:delText>
        </w:r>
      </w:del>
      <w:ins w:id="49" w:author="Rob Harcourt" w:date="2017-03-23T17:41:00Z">
        <w:r w:rsidR="00B305A3">
          <w:t>ideal</w:t>
        </w:r>
      </w:ins>
      <w:r w:rsidR="007F7860">
        <w:t xml:space="preserve"> for measuring stroke rate</w:t>
      </w:r>
      <w:del w:id="50" w:author="Rob Harcourt" w:date="2017-03-23T17:41:00Z">
        <w:r w:rsidR="007F7860" w:rsidDel="00B305A3">
          <w:delText>s</w:delText>
        </w:r>
      </w:del>
      <w:r w:rsidR="007F7860">
        <w:t xml:space="preserve"> – among other things. Indeed, accelerometers </w:t>
      </w:r>
      <w:r w:rsidR="000B03F9">
        <w:t xml:space="preserve">have been successfully used to estimate </w:t>
      </w:r>
      <w:r w:rsidR="00C21C19">
        <w:t>stroke rates from a number of marine animals</w:t>
      </w:r>
      <w:r w:rsidR="00F918D5">
        <w:t xml:space="preserve"> including penguins</w:t>
      </w:r>
      <w:r w:rsidR="007F7860">
        <w:t xml:space="preserve"> </w:t>
      </w:r>
      <w:r w:rsidR="007F7860">
        <w:fldChar w:fldCharType="begin"/>
      </w:r>
      <w:r w:rsidR="007F7860">
        <w:instrText xml:space="preserve"> ADDIN EN.CITE &lt;EndNote&gt;&lt;Cite&gt;&lt;Author&gt;Sato&lt;/Author&gt;&lt;Year&gt;2011&lt;/Year&gt;&lt;RecNum&gt;1468&lt;/RecNum&gt;&lt;DisplayText&gt;(Sato&lt;style face="italic"&gt; et al.&lt;/style&gt; 2011)&lt;/DisplayText&gt;&lt;record&gt;&lt;rec-number&gt;1468&lt;/rec-number&gt;&lt;foreign-keys&gt;&lt;key app="EN" db-id="0awtxres5f99sqeezaave003d5fw5zeed20t" timestamp="1462240421"&gt;1468&lt;/key&gt;&lt;/foreign-keys&gt;&lt;ref-type name="Journal Article"&gt;17&lt;/ref-type&gt;&lt;contributors&gt;&lt;authors&gt;&lt;author&gt;Sato, Katsufumi&lt;/author&gt;&lt;author&gt;Shiomi, Kozue&lt;/author&gt;&lt;author&gt;Marshall, Greg&lt;/author&gt;&lt;author&gt;Kooyman, Gerald L.&lt;/author&gt;&lt;author&gt;Ponganis, Paul J.&lt;/author&gt;&lt;/authors&gt;&lt;/contributors&gt;&lt;titles&gt;&lt;title&gt;Stroke rates and diving air volumes of emperor penguins: implications for dive performance&lt;/title&gt;&lt;secondary-title&gt;Journal of Experimental Biology&lt;/secondary-title&gt;&lt;/titles&gt;&lt;periodical&gt;&lt;full-title&gt;Journal of Experimental Biology&lt;/full-title&gt;&lt;abbr-1&gt;J. Exp. Biol.&lt;/abbr-1&gt;&lt;abbr-2&gt;J Exp Biol&lt;/abbr-2&gt;&lt;/periodical&gt;&lt;pages&gt;2854-2863&lt;/pages&gt;&lt;volume&gt;214&lt;/volume&gt;&lt;number&gt;17&lt;/number&gt;&lt;dates&gt;&lt;year&gt;2011&lt;/year&gt;&lt;/dates&gt;&lt;work-type&gt;10.1242/jeb.055723&lt;/work-type&gt;&lt;urls&gt;&lt;related-urls&gt;&lt;url&gt;http://jeb.biologists.org/content/214/17/2854.abstract&lt;/url&gt;&lt;/related-urls&gt;&lt;/urls&gt;&lt;electronic-resource-num&gt;10.1242/jeb.055723&lt;/electronic-resource-num&gt;&lt;/record&gt;&lt;/Cite&gt;&lt;/EndNote&gt;</w:instrText>
      </w:r>
      <w:r w:rsidR="007F7860">
        <w:fldChar w:fldCharType="separate"/>
      </w:r>
      <w:r w:rsidR="007F7860">
        <w:rPr>
          <w:noProof/>
        </w:rPr>
        <w:t>(Sato</w:t>
      </w:r>
      <w:r w:rsidR="007F7860" w:rsidRPr="007F7860">
        <w:rPr>
          <w:i/>
          <w:noProof/>
        </w:rPr>
        <w:t xml:space="preserve"> et al.</w:t>
      </w:r>
      <w:r w:rsidR="007F7860">
        <w:rPr>
          <w:noProof/>
        </w:rPr>
        <w:t xml:space="preserve"> 2011)</w:t>
      </w:r>
      <w:r w:rsidR="007F7860">
        <w:fldChar w:fldCharType="end"/>
      </w:r>
      <w:r w:rsidR="00F918D5">
        <w:t xml:space="preserve">, seabirds </w:t>
      </w:r>
      <w:r w:rsidR="00F918D5">
        <w:fldChar w:fldCharType="begin"/>
      </w:r>
      <w:r w:rsidR="00F918D5">
        <w:instrText xml:space="preserve"> ADDIN EN.CITE &lt;EndNote&gt;&lt;Cite&gt;&lt;Author&gt;Lovvorn&lt;/Author&gt;&lt;Year&gt;2004&lt;/Year&gt;&lt;RecNum&gt;1469&lt;/RecNum&gt;&lt;DisplayText&gt;(Lovvorn&lt;style face="italic"&gt; et al.&lt;/style&gt; 2004)&lt;/DisplayText&gt;&lt;record&gt;&lt;rec-number&gt;1469&lt;/rec-number&gt;&lt;foreign-keys&gt;&lt;key app="EN" db-id="0awtxres5f99sqeezaave003d5fw5zeed20t" timestamp="1462240486"&gt;1469&lt;/key&gt;&lt;/foreign-keys&gt;&lt;ref-type name="Journal Article"&gt;17&lt;/ref-type&gt;&lt;contributors&gt;&lt;authors&gt;&lt;author&gt;Lovvorn, James R.&lt;/author&gt;&lt;author&gt;Watanuki, Yutaka&lt;/author&gt;&lt;author&gt;Kato, Akiko&lt;/author&gt;&lt;author&gt;Naito, Yasuhiko&lt;/author&gt;&lt;author&gt;Liggins, Geoffrey A.&lt;/author&gt;&lt;/authors&gt;&lt;/contributors&gt;&lt;titles&gt;&lt;title&gt;Stroke patterns and regulation of swim speed and energy cost in free-ranging Brünnich&amp;apos;s guillemots&lt;/title&gt;&lt;secondary-title&gt;Journal of Experimental Biology&lt;/secondary-title&gt;&lt;/titles&gt;&lt;periodical&gt;&lt;full-title&gt;Journal of Experimental Biology&lt;/full-title&gt;&lt;abbr-1&gt;J. Exp. Biol.&lt;/abbr-1&gt;&lt;abbr-2&gt;J Exp Biol&lt;/abbr-2&gt;&lt;/periodical&gt;&lt;pages&gt;4679-4695&lt;/pages&gt;&lt;volume&gt;207&lt;/volume&gt;&lt;number&gt;26&lt;/number&gt;&lt;dates&gt;&lt;year&gt;2004&lt;/year&gt;&lt;/dates&gt;&lt;work-type&gt;10.1242/jeb.01331&lt;/work-type&gt;&lt;urls&gt;&lt;related-urls&gt;&lt;url&gt;http://jeb.biologists.org/content/207/26/4679.abstract&lt;/url&gt;&lt;/related-urls&gt;&lt;/urls&gt;&lt;/record&gt;&lt;/Cite&gt;&lt;/EndNote&gt;</w:instrText>
      </w:r>
      <w:r w:rsidR="00F918D5">
        <w:fldChar w:fldCharType="separate"/>
      </w:r>
      <w:r w:rsidR="00F918D5">
        <w:rPr>
          <w:noProof/>
        </w:rPr>
        <w:t>(Lovvorn</w:t>
      </w:r>
      <w:r w:rsidR="00F918D5" w:rsidRPr="00F918D5">
        <w:rPr>
          <w:i/>
          <w:noProof/>
        </w:rPr>
        <w:t xml:space="preserve"> et al.</w:t>
      </w:r>
      <w:r w:rsidR="00F918D5">
        <w:rPr>
          <w:noProof/>
        </w:rPr>
        <w:t xml:space="preserve"> 2004)</w:t>
      </w:r>
      <w:r w:rsidR="00F918D5">
        <w:fldChar w:fldCharType="end"/>
      </w:r>
      <w:r w:rsidR="00F918D5">
        <w:t>, fish (</w:t>
      </w:r>
      <w:proofErr w:type="spellStart"/>
      <w:del w:id="51" w:author="Rob Harcourt" w:date="2017-03-23T17:43:00Z">
        <w:r w:rsidR="00F918D5" w:rsidDel="00F357CD">
          <w:delText>ref</w:delText>
        </w:r>
      </w:del>
      <w:ins w:id="52" w:author="Rob Harcourt" w:date="2017-03-23T17:43:00Z">
        <w:r w:rsidR="00F357CD">
          <w:t>Broell</w:t>
        </w:r>
        <w:proofErr w:type="spellEnd"/>
        <w:r w:rsidR="00F357CD">
          <w:t xml:space="preserve"> et al </w:t>
        </w:r>
        <w:commentRangeStart w:id="53"/>
        <w:r w:rsidR="00F357CD">
          <w:t>2013</w:t>
        </w:r>
      </w:ins>
      <w:commentRangeEnd w:id="53"/>
      <w:ins w:id="54" w:author="Rob Harcourt" w:date="2017-03-23T17:44:00Z">
        <w:r w:rsidR="00F357CD">
          <w:rPr>
            <w:rStyle w:val="CommentReference"/>
          </w:rPr>
          <w:commentReference w:id="53"/>
        </w:r>
      </w:ins>
      <w:r w:rsidR="00F918D5">
        <w:t>) and sharks (</w:t>
      </w:r>
      <w:proofErr w:type="spellStart"/>
      <w:del w:id="55" w:author="Rob Harcourt" w:date="2017-03-23T17:42:00Z">
        <w:r w:rsidR="00F918D5" w:rsidDel="00634C58">
          <w:delText>ref</w:delText>
        </w:r>
      </w:del>
      <w:ins w:id="56" w:author="Rob Harcourt" w:date="2017-03-23T17:42:00Z">
        <w:r w:rsidR="00634C58">
          <w:t>Gleiss</w:t>
        </w:r>
        <w:proofErr w:type="spellEnd"/>
        <w:r w:rsidR="00634C58">
          <w:t xml:space="preserve"> et al </w:t>
        </w:r>
        <w:commentRangeStart w:id="57"/>
        <w:r w:rsidR="00634C58">
          <w:t>2009</w:t>
        </w:r>
        <w:commentRangeEnd w:id="57"/>
        <w:r w:rsidR="00634C58">
          <w:rPr>
            <w:rStyle w:val="CommentReference"/>
          </w:rPr>
          <w:commentReference w:id="57"/>
        </w:r>
      </w:ins>
      <w:r w:rsidR="00F918D5">
        <w:t>)</w:t>
      </w:r>
      <w:r w:rsidR="00C21C19">
        <w:t>.</w:t>
      </w:r>
      <w:r w:rsidR="000B03F9">
        <w:t xml:space="preserve"> </w:t>
      </w:r>
      <w:commentRangeStart w:id="58"/>
      <w:r w:rsidR="000B03F9">
        <w:t xml:space="preserve">Accelerometers have </w:t>
      </w:r>
      <w:r w:rsidR="00F918D5">
        <w:t xml:space="preserve">been </w:t>
      </w:r>
      <w:r w:rsidR="00C21C19">
        <w:t>validated</w:t>
      </w:r>
      <w:r w:rsidR="000B03F9">
        <w:t xml:space="preserve"> to estimate total stroke number for Weddell seals diving from ice-holes </w:t>
      </w:r>
      <w:r w:rsidR="00C21C19">
        <w:t xml:space="preserve">with cameras </w:t>
      </w:r>
      <w:ins w:id="59" w:author="Rob Harcourt" w:date="2017-03-23T17:45:00Z">
        <w:r w:rsidR="00F357CD">
          <w:t>simultaneously</w:t>
        </w:r>
      </w:ins>
      <w:ins w:id="60" w:author="Rob Harcourt" w:date="2017-03-23T17:44:00Z">
        <w:r w:rsidR="00F357CD">
          <w:t xml:space="preserve"> </w:t>
        </w:r>
      </w:ins>
      <w:r w:rsidR="00C21C19">
        <w:t xml:space="preserve">attached to the animals </w:t>
      </w:r>
      <w:r w:rsidR="000B03F9">
        <w:fldChar w:fldCharType="begin"/>
      </w:r>
      <w:r w:rsidR="000B03F9">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0B03F9">
        <w:fldChar w:fldCharType="separate"/>
      </w:r>
      <w:r w:rsidR="000B03F9">
        <w:rPr>
          <w:noProof/>
        </w:rPr>
        <w:t>(Williams</w:t>
      </w:r>
      <w:r w:rsidR="000B03F9" w:rsidRPr="000B03F9">
        <w:rPr>
          <w:i/>
          <w:noProof/>
        </w:rPr>
        <w:t xml:space="preserve"> et al.</w:t>
      </w:r>
      <w:r w:rsidR="000B03F9">
        <w:rPr>
          <w:noProof/>
        </w:rPr>
        <w:t xml:space="preserve"> 2004)</w:t>
      </w:r>
      <w:r w:rsidR="000B03F9">
        <w:fldChar w:fldCharType="end"/>
      </w:r>
      <w:r w:rsidR="000B03F9">
        <w:t xml:space="preserve">. </w:t>
      </w:r>
      <w:r w:rsidR="00C21C19">
        <w:t xml:space="preserve">They have also been used to estimate stroke rate for Northern fur seals </w:t>
      </w:r>
      <w:r w:rsidR="00C21C19">
        <w:fldChar w:fldCharType="begin"/>
      </w:r>
      <w:r w:rsidR="00C21C19">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C21C19">
        <w:fldChar w:fldCharType="separate"/>
      </w:r>
      <w:r w:rsidR="00C21C19">
        <w:rPr>
          <w:noProof/>
        </w:rPr>
        <w:t>(Jeanniard-du-Dot</w:t>
      </w:r>
      <w:r w:rsidR="00C21C19" w:rsidRPr="00C21C19">
        <w:rPr>
          <w:i/>
          <w:noProof/>
        </w:rPr>
        <w:t xml:space="preserve"> et al.</w:t>
      </w:r>
      <w:r w:rsidR="00C21C19">
        <w:rPr>
          <w:noProof/>
        </w:rPr>
        <w:t xml:space="preserve"> 2016b)</w:t>
      </w:r>
      <w:r w:rsidR="00C21C19">
        <w:fldChar w:fldCharType="end"/>
      </w:r>
      <w:r w:rsidR="00C21C19">
        <w:t xml:space="preserve">, though this has not been validated. </w:t>
      </w:r>
      <w:commentRangeEnd w:id="58"/>
      <w:r w:rsidR="00F357CD">
        <w:rPr>
          <w:rStyle w:val="CommentReference"/>
        </w:rPr>
        <w:commentReference w:id="58"/>
      </w:r>
    </w:p>
    <w:p w14:paraId="565B2E59" w14:textId="13D35DEC" w:rsidR="0039117E" w:rsidRDefault="00AC73C9" w:rsidP="00DD42AA">
      <w:pPr>
        <w:rPr>
          <w:b/>
          <w:bCs/>
        </w:rPr>
      </w:pPr>
      <w:r>
        <w:t xml:space="preserve">Estimating stroke frequency from accelerometers assumes that the peaks in the outputs correspond to a stroke. Phocids stroke with their rear flippers with a lateral sway, therefore it is assumed that </w:t>
      </w:r>
      <w:del w:id="61" w:author="Rob Harcourt" w:date="2017-03-23T17:46:00Z">
        <w:r w:rsidDel="00F357CD">
          <w:delText xml:space="preserve">the </w:delText>
        </w:r>
      </w:del>
      <w:r>
        <w:t>peaks in the sway axis (y axis) correspond to a stroke</w:t>
      </w:r>
      <w:r w:rsidR="006D4EDA">
        <w:t xml:space="preserve"> </w:t>
      </w:r>
      <w:r w:rsidR="006D4EDA">
        <w:fldChar w:fldCharType="begin"/>
      </w:r>
      <w:r w:rsidR="006D4ED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D4EDA">
        <w:fldChar w:fldCharType="separate"/>
      </w:r>
      <w:r w:rsidR="006D4EDA">
        <w:rPr>
          <w:noProof/>
        </w:rPr>
        <w:t>(Williams</w:t>
      </w:r>
      <w:r w:rsidR="006D4EDA" w:rsidRPr="006D4EDA">
        <w:rPr>
          <w:i/>
          <w:noProof/>
        </w:rPr>
        <w:t xml:space="preserve"> et al.</w:t>
      </w:r>
      <w:r w:rsidR="006D4EDA">
        <w:rPr>
          <w:noProof/>
        </w:rPr>
        <w:t xml:space="preserve"> 2004)</w:t>
      </w:r>
      <w:r w:rsidR="006D4EDA">
        <w:fldChar w:fldCharType="end"/>
      </w:r>
      <w:r>
        <w:t xml:space="preserve">. Otariids use large fore-flippers to propel forward, therefore </w:t>
      </w:r>
      <w:del w:id="62" w:author="Rob Harcourt" w:date="2017-03-23T17:46:00Z">
        <w:r w:rsidDel="00F357CD">
          <w:delText xml:space="preserve">the </w:delText>
        </w:r>
      </w:del>
      <w:r>
        <w:t xml:space="preserve">peaks in the surge (x axis), heave (z axis) or both </w:t>
      </w:r>
      <w:r>
        <w:fldChar w:fldCharType="begin"/>
      </w:r>
      <w:r>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fldChar w:fldCharType="separate"/>
      </w:r>
      <w:r>
        <w:rPr>
          <w:noProof/>
        </w:rPr>
        <w:t>(Jeanniard-du-Dot</w:t>
      </w:r>
      <w:r w:rsidRPr="00AC73C9">
        <w:rPr>
          <w:i/>
          <w:noProof/>
        </w:rPr>
        <w:t xml:space="preserve"> et al.</w:t>
      </w:r>
      <w:r>
        <w:rPr>
          <w:noProof/>
        </w:rPr>
        <w:t xml:space="preserve"> 2016b)</w:t>
      </w:r>
      <w:r>
        <w:fldChar w:fldCharType="end"/>
      </w:r>
      <w:r>
        <w:t xml:space="preserve"> axes are used to estimate strokes. </w:t>
      </w:r>
      <w:del w:id="63" w:author="Rob Harcourt" w:date="2017-03-23T17:46:00Z">
        <w:r w:rsidR="00F775CA" w:rsidDel="00F357CD">
          <w:delText>The p</w:delText>
        </w:r>
      </w:del>
      <w:ins w:id="64" w:author="Rob Harcourt" w:date="2017-03-23T17:46:00Z">
        <w:r w:rsidR="00F357CD">
          <w:t>P</w:t>
        </w:r>
      </w:ins>
      <w:r w:rsidR="00F775CA">
        <w:t>eak in lateral sway</w:t>
      </w:r>
      <w:r>
        <w:t xml:space="preserve"> </w:t>
      </w:r>
      <w:del w:id="65" w:author="Rob Harcourt" w:date="2017-03-23T17:46:00Z">
        <w:r w:rsidR="00F775CA" w:rsidDel="00F357CD">
          <w:delText xml:space="preserve">was </w:delText>
        </w:r>
      </w:del>
      <w:ins w:id="66" w:author="Rob Harcourt" w:date="2017-03-23T17:46:00Z">
        <w:r w:rsidR="00F357CD">
          <w:t xml:space="preserve">has been </w:t>
        </w:r>
      </w:ins>
      <w:r w:rsidR="00F775CA">
        <w:t xml:space="preserve">confirmed for Weddell seals using animal-borne cameras </w:t>
      </w:r>
      <w:r w:rsidR="00F775CA">
        <w:fldChar w:fldCharType="begin"/>
      </w:r>
      <w:r w:rsidR="00F775C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F775CA">
        <w:fldChar w:fldCharType="separate"/>
      </w:r>
      <w:r w:rsidR="00F775CA">
        <w:rPr>
          <w:noProof/>
        </w:rPr>
        <w:t>(Williams</w:t>
      </w:r>
      <w:r w:rsidR="00F775CA" w:rsidRPr="00F775CA">
        <w:rPr>
          <w:i/>
          <w:noProof/>
        </w:rPr>
        <w:t xml:space="preserve"> et al.</w:t>
      </w:r>
      <w:r w:rsidR="00F775CA">
        <w:rPr>
          <w:noProof/>
        </w:rPr>
        <w:t xml:space="preserve"> 2004)</w:t>
      </w:r>
      <w:r w:rsidR="00F775CA">
        <w:fldChar w:fldCharType="end"/>
      </w:r>
      <w:r w:rsidR="00F775CA">
        <w:t>,</w:t>
      </w:r>
      <w:r w:rsidR="009009C0">
        <w:t xml:space="preserve"> but there is yet to be a validation study for otariids. When using accelerometers to measure proxies, the choice of running mean influences the overall estimate </w:t>
      </w:r>
      <w:r w:rsidR="009009C0">
        <w:fldChar w:fldCharType="begin"/>
      </w:r>
      <w:r w:rsidR="00760404">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9009C0">
        <w:fldChar w:fldCharType="separate"/>
      </w:r>
      <w:r w:rsidR="00760404">
        <w:rPr>
          <w:noProof/>
        </w:rPr>
        <w:t>(Shepard</w:t>
      </w:r>
      <w:r w:rsidR="00760404" w:rsidRPr="00760404">
        <w:rPr>
          <w:i/>
          <w:noProof/>
        </w:rPr>
        <w:t xml:space="preserve"> et al.</w:t>
      </w:r>
      <w:r w:rsidR="00760404">
        <w:rPr>
          <w:noProof/>
        </w:rPr>
        <w:t xml:space="preserve"> 2008a)</w:t>
      </w:r>
      <w:r w:rsidR="009009C0">
        <w:fldChar w:fldCharType="end"/>
      </w:r>
      <w:r w:rsidR="009009C0">
        <w:t xml:space="preserve">. Estimating strokes from accelerometers requires appropriate smoothing of data and the choice of a minimum gradient to determine a peak in the data. </w:t>
      </w:r>
      <w:r w:rsidR="001A3E3D">
        <w:t xml:space="preserve">The </w:t>
      </w:r>
      <w:r w:rsidR="009009C0">
        <w:t xml:space="preserve">choice of these two </w:t>
      </w:r>
      <w:r w:rsidR="001A3E3D">
        <w:t>paramete</w:t>
      </w:r>
      <w:r w:rsidR="00CA1DB4">
        <w:t xml:space="preserve">rs </w:t>
      </w:r>
      <w:r w:rsidR="009009C0">
        <w:t>will</w:t>
      </w:r>
      <w:r w:rsidR="001A3E3D">
        <w:t xml:space="preserve"> </w:t>
      </w:r>
      <w:r w:rsidR="009009C0">
        <w:t>influence the overall estimate</w:t>
      </w:r>
      <w:del w:id="67" w:author="Rob Harcourt" w:date="2017-03-23T17:46:00Z">
        <w:r w:rsidR="009009C0" w:rsidDel="00F357CD">
          <w:delText>,</w:delText>
        </w:r>
      </w:del>
      <w:r w:rsidR="009009C0">
        <w:t xml:space="preserve"> </w:t>
      </w:r>
      <w:del w:id="68" w:author="Rob Harcourt" w:date="2017-03-23T17:46:00Z">
        <w:r w:rsidR="001A3E3D" w:rsidDel="00F357CD">
          <w:delText xml:space="preserve">thus </w:delText>
        </w:r>
      </w:del>
      <w:ins w:id="69" w:author="Rob Harcourt" w:date="2017-03-23T17:46:00Z">
        <w:r w:rsidR="00F357CD">
          <w:t xml:space="preserve">and so </w:t>
        </w:r>
      </w:ins>
      <w:r w:rsidR="001A3E3D">
        <w:t xml:space="preserve">should be tested across a range of values. </w:t>
      </w:r>
      <w:del w:id="70" w:author="Rob Harcourt" w:date="2017-03-23T17:47:00Z">
        <w:r w:rsidR="001A3E3D" w:rsidDel="00180145">
          <w:delText>Therefore</w:delText>
        </w:r>
      </w:del>
      <w:ins w:id="71" w:author="Rob Harcourt" w:date="2017-03-23T17:47:00Z">
        <w:r w:rsidR="00180145">
          <w:t>Here</w:t>
        </w:r>
      </w:ins>
      <w:r w:rsidR="001A3E3D">
        <w:t>, we evaluated the best parameters for calculating stroke rate</w:t>
      </w:r>
      <w:r w:rsidR="009009C0">
        <w:t xml:space="preserve"> for otariids swimming underwater</w:t>
      </w:r>
      <w:ins w:id="72" w:author="Rob Harcourt" w:date="2017-03-23T17:47:00Z">
        <w:r w:rsidR="00180145">
          <w:t xml:space="preserve"> using animals observed and filmed in captivity while swimming wearing accelerometers</w:t>
        </w:r>
      </w:ins>
      <w:r w:rsidR="001A3E3D">
        <w:t>.</w:t>
      </w:r>
    </w:p>
    <w:p w14:paraId="60D8D050" w14:textId="1D155499" w:rsidR="00EB2121" w:rsidRPr="00977E65" w:rsidRDefault="00EB2121" w:rsidP="00DD42AA">
      <w:pPr>
        <w:rPr>
          <w:b/>
        </w:rPr>
      </w:pPr>
      <w:r w:rsidRPr="00977E65">
        <w:rPr>
          <w:b/>
        </w:rPr>
        <w:t>Materials and Methods</w:t>
      </w:r>
    </w:p>
    <w:p w14:paraId="78BC7BCE" w14:textId="77777777" w:rsidR="00EB2121" w:rsidRPr="00977E65" w:rsidRDefault="00EB2121" w:rsidP="00DD42AA">
      <w:pPr>
        <w:rPr>
          <w:i/>
        </w:rPr>
      </w:pPr>
      <w:r w:rsidRPr="00977E65">
        <w:rPr>
          <w:i/>
        </w:rPr>
        <w:t>Animals</w:t>
      </w:r>
    </w:p>
    <w:p w14:paraId="71E67981" w14:textId="3421A0B3" w:rsidR="00EB2121" w:rsidRPr="009C60AE" w:rsidRDefault="00EB2121" w:rsidP="00DD42AA">
      <w:r>
        <w:lastRenderedPageBreak/>
        <w:t>We conducted e</w:t>
      </w:r>
      <w:r w:rsidRPr="009C60AE">
        <w:t xml:space="preserve">xperiments between October and December 2014 at </w:t>
      </w:r>
      <w:r w:rsidR="00115209">
        <w:t>two</w:t>
      </w:r>
      <w:r>
        <w:t xml:space="preserve"> research facilities: Underwater World</w:t>
      </w:r>
      <w:r w:rsidRPr="009C60AE">
        <w:t xml:space="preserve"> </w:t>
      </w:r>
      <w:r>
        <w:t xml:space="preserve">(RF2: Mooloolaba, QLD, Australia) and Taronga Zoo (RF3: </w:t>
      </w:r>
      <w:r w:rsidRPr="009C60AE">
        <w:t>Sydney</w:t>
      </w:r>
      <w:r>
        <w:t>, NSW, Australia) with three New Zealand fur seals, two Australian fur seals and four Australian sea lions</w:t>
      </w:r>
      <w:r w:rsidRPr="0020573C">
        <w:rPr>
          <w:rFonts w:eastAsia="Calibri"/>
        </w:rPr>
        <w:t xml:space="preserve"> </w:t>
      </w:r>
      <w:r>
        <w:rPr>
          <w:rFonts w:eastAsia="Calibri"/>
        </w:rPr>
        <w:t>that</w:t>
      </w:r>
      <w:r w:rsidRPr="009C60AE">
        <w:rPr>
          <w:rFonts w:eastAsia="Calibri"/>
        </w:rPr>
        <w:t xml:space="preserve"> </w:t>
      </w:r>
      <w:r>
        <w:rPr>
          <w:rFonts w:eastAsia="Calibri"/>
        </w:rPr>
        <w:t>were</w:t>
      </w:r>
      <w:r w:rsidRPr="009C60AE">
        <w:rPr>
          <w:rFonts w:eastAsia="Calibri"/>
        </w:rPr>
        <w:t xml:space="preserve"> on permanent display at their respective marine facilit</w:t>
      </w:r>
      <w:r>
        <w:rPr>
          <w:rFonts w:eastAsia="Calibri"/>
        </w:rPr>
        <w:t>ies</w:t>
      </w:r>
      <w:r w:rsidRPr="009C60AE">
        <w:rPr>
          <w:rFonts w:eastAsia="Calibri"/>
        </w:rPr>
        <w:t>.</w:t>
      </w:r>
      <w:r>
        <w:t xml:space="preserve"> </w:t>
      </w:r>
      <w:r w:rsidR="00115209">
        <w:t>We conducted experiments</w:t>
      </w:r>
      <w:r>
        <w:t xml:space="preserve"> </w:t>
      </w:r>
      <w:r w:rsidR="00115209">
        <w:t xml:space="preserve">in November and December 2015 at </w:t>
      </w:r>
      <w:r>
        <w:t xml:space="preserve">the Open Water Research Station (RF4: Port Moody, BC, Canada) with four Steller sea lions housed for research purposes (see Table 1 for details of the animals). </w:t>
      </w:r>
      <w:r w:rsidRPr="000952B0">
        <w:t>All animals were non-repro</w:t>
      </w:r>
      <w:r>
        <w:t>ductive during the study period</w:t>
      </w:r>
      <w:r w:rsidRPr="000952B0">
        <w:t xml:space="preserve"> and were cared for under the husbandry guideli</w:t>
      </w:r>
      <w:r>
        <w:t>nes of the individual facility.</w:t>
      </w:r>
      <w:r w:rsidRPr="000952B0">
        <w:t xml:space="preserve"> </w:t>
      </w:r>
      <w:r w:rsidRPr="009C60AE">
        <w:rPr>
          <w:rFonts w:eastAsia="Calibri"/>
        </w:rPr>
        <w:t xml:space="preserve">All the </w:t>
      </w:r>
      <w:r>
        <w:t>Australian sea lions</w:t>
      </w:r>
      <w:r w:rsidRPr="0020573C">
        <w:rPr>
          <w:rFonts w:eastAsia="Calibri"/>
        </w:rPr>
        <w:t xml:space="preserve"> </w:t>
      </w:r>
      <w:r w:rsidRPr="009C60AE">
        <w:rPr>
          <w:rFonts w:eastAsia="Calibri"/>
        </w:rPr>
        <w:t xml:space="preserve">were born as a part of a captive breeding program ongoing in Australian </w:t>
      </w:r>
      <w:r>
        <w:rPr>
          <w:rFonts w:eastAsia="Calibri"/>
        </w:rPr>
        <w:t>aquaria, while</w:t>
      </w:r>
      <w:r w:rsidRPr="009C60AE">
        <w:rPr>
          <w:rFonts w:eastAsia="Calibri"/>
        </w:rPr>
        <w:t xml:space="preserve"> </w:t>
      </w:r>
      <w:r>
        <w:rPr>
          <w:rFonts w:eastAsia="Calibri"/>
        </w:rPr>
        <w:t>a</w:t>
      </w:r>
      <w:r w:rsidRPr="009C60AE">
        <w:rPr>
          <w:rFonts w:eastAsia="Calibri"/>
        </w:rPr>
        <w:t xml:space="preserve">ll </w:t>
      </w:r>
      <w:r>
        <w:rPr>
          <w:rFonts w:eastAsia="Calibri"/>
        </w:rPr>
        <w:t xml:space="preserve">the </w:t>
      </w:r>
      <w:r w:rsidRPr="009C60AE">
        <w:rPr>
          <w:rFonts w:eastAsia="Calibri"/>
        </w:rPr>
        <w:t xml:space="preserve">fur seals </w:t>
      </w:r>
      <w:r w:rsidRPr="000952B0">
        <w:rPr>
          <w:rFonts w:eastAsia="Calibri"/>
        </w:rPr>
        <w:t xml:space="preserve">came into captivity as juveniles having been found in poor health or injured and were considered unsuitable for release back into the wild after </w:t>
      </w:r>
      <w:r>
        <w:rPr>
          <w:rFonts w:eastAsia="Calibri"/>
        </w:rPr>
        <w:t xml:space="preserve">prolonged </w:t>
      </w:r>
      <w:r w:rsidRPr="000952B0">
        <w:rPr>
          <w:rFonts w:eastAsia="Calibri"/>
        </w:rPr>
        <w:t>rehabilitation</w:t>
      </w:r>
      <w:r w:rsidRPr="009C60AE">
        <w:rPr>
          <w:rFonts w:eastAsia="Calibri"/>
        </w:rPr>
        <w:t>.</w:t>
      </w:r>
      <w:r w:rsidRPr="009C60AE">
        <w:t xml:space="preserve"> </w:t>
      </w:r>
      <w:r>
        <w:t xml:space="preserve">All animals were in good health and condition as assessed by the in-house veterinary surgeon at the time of the experiments. </w:t>
      </w:r>
      <w:r w:rsidRPr="0046040F">
        <w:t xml:space="preserve">All </w:t>
      </w:r>
      <w:r>
        <w:t xml:space="preserve">Steller </w:t>
      </w:r>
      <w:r w:rsidRPr="0046040F">
        <w:t>sea lions were</w:t>
      </w:r>
      <w:r>
        <w:t xml:space="preserve"> </w:t>
      </w:r>
      <w:r w:rsidRPr="0046040F">
        <w:t>collected from breeding rookeries as pups and raised in captivity at the</w:t>
      </w:r>
      <w:r>
        <w:t xml:space="preserve"> </w:t>
      </w:r>
      <w:r w:rsidRPr="0046040F">
        <w:t xml:space="preserve">Vancouver Aquarium (British Columbia, Canada). </w:t>
      </w:r>
      <w:r w:rsidR="00115209" w:rsidRPr="000952B0">
        <w:t xml:space="preserve">Macquarie University ethics committee (ARA-2012_064) and Taronga </w:t>
      </w:r>
      <w:r w:rsidR="00115209">
        <w:t>e</w:t>
      </w:r>
      <w:r w:rsidR="00115209" w:rsidRPr="000952B0">
        <w:t>thics committee (4c/10/13)</w:t>
      </w:r>
      <w:r w:rsidR="00115209">
        <w:t xml:space="preserve"> approved e</w:t>
      </w:r>
      <w:r>
        <w:t>xp</w:t>
      </w:r>
      <w:r w:rsidR="00115209">
        <w:t>eriments conducted in Australia</w:t>
      </w:r>
      <w:r w:rsidRPr="000952B0">
        <w:t xml:space="preserve">. </w:t>
      </w:r>
      <w:r w:rsidRPr="009C60AE">
        <w:rPr>
          <w:rFonts w:eastAsia="Calibri"/>
        </w:rPr>
        <w:t xml:space="preserve">All animal handling and experimental procedures </w:t>
      </w:r>
      <w:r>
        <w:rPr>
          <w:rFonts w:eastAsia="Calibri"/>
        </w:rPr>
        <w:t xml:space="preserve">in Canada </w:t>
      </w:r>
      <w:r w:rsidRPr="009C60AE">
        <w:rPr>
          <w:rFonts w:eastAsia="Calibri"/>
        </w:rPr>
        <w:t>were conducted in accordance with regulations of the Canadian Council on Animal Care (University of British Columbia animal use permit #A</w:t>
      </w:r>
      <w:r>
        <w:rPr>
          <w:rFonts w:eastAsia="Calibri"/>
        </w:rPr>
        <w:t>11</w:t>
      </w:r>
      <w:r w:rsidRPr="009C60AE">
        <w:rPr>
          <w:rFonts w:eastAsia="Calibri"/>
        </w:rPr>
        <w:t>-03</w:t>
      </w:r>
      <w:r>
        <w:rPr>
          <w:rFonts w:eastAsia="Calibri"/>
        </w:rPr>
        <w:t>97</w:t>
      </w:r>
      <w:r w:rsidRPr="009C60AE">
        <w:rPr>
          <w:rFonts w:eastAsia="Calibri"/>
        </w:rPr>
        <w:t>), Department of Fisheries and Oceans Canada (MML 2007-001) and t</w:t>
      </w:r>
      <w:r>
        <w:rPr>
          <w:rFonts w:eastAsia="Calibri"/>
        </w:rPr>
        <w:t>he Vancouver Aquarium.</w:t>
      </w:r>
    </w:p>
    <w:p w14:paraId="31D04AD1" w14:textId="77777777" w:rsidR="00EB2121" w:rsidRPr="00977E65" w:rsidRDefault="00EB2121" w:rsidP="00DD42AA">
      <w:pPr>
        <w:rPr>
          <w:i/>
        </w:rPr>
      </w:pPr>
      <w:r w:rsidRPr="00977E65">
        <w:rPr>
          <w:i/>
        </w:rPr>
        <w:t>Trial protocol</w:t>
      </w:r>
    </w:p>
    <w:p w14:paraId="1ED2FEA2" w14:textId="3457E52A" w:rsidR="00EB2121" w:rsidRDefault="00EB2121" w:rsidP="00DD42AA">
      <w:pPr>
        <w:rPr>
          <w:lang w:eastAsia="en-AU"/>
        </w:rPr>
      </w:pPr>
      <w:r>
        <w:rPr>
          <w:lang w:eastAsia="en-AU"/>
        </w:rPr>
        <w:t xml:space="preserve">During all experiments </w:t>
      </w:r>
      <w:r w:rsidR="00D522E8">
        <w:rPr>
          <w:lang w:eastAsia="en-AU"/>
        </w:rPr>
        <w:t>otariids</w:t>
      </w:r>
      <w:r>
        <w:rPr>
          <w:lang w:eastAsia="en-AU"/>
        </w:rPr>
        <w:t xml:space="preserve"> were equipped with a 3-axis accelerometer (</w:t>
      </w:r>
      <w:r w:rsidRPr="00D56006">
        <w:rPr>
          <w:lang w:eastAsia="en-AU"/>
        </w:rPr>
        <w:t>R</w:t>
      </w:r>
      <w:r>
        <w:rPr>
          <w:lang w:eastAsia="en-AU"/>
        </w:rPr>
        <w:t>F1-</w:t>
      </w:r>
      <w:r w:rsidRPr="00D56006">
        <w:rPr>
          <w:lang w:eastAsia="en-AU"/>
        </w:rPr>
        <w:t>3</w:t>
      </w:r>
      <w:r>
        <w:rPr>
          <w:lang w:eastAsia="en-AU"/>
        </w:rPr>
        <w:t>: CEFAS G6a+, ±8g, 40 × 28</w:t>
      </w:r>
      <w:r w:rsidRPr="00011D17">
        <w:rPr>
          <w:lang w:eastAsia="en-AU"/>
        </w:rPr>
        <w:t xml:space="preserve"> </w:t>
      </w:r>
      <w:r>
        <w:rPr>
          <w:lang w:eastAsia="en-AU"/>
        </w:rPr>
        <w:t>×</w:t>
      </w:r>
      <w:r w:rsidRPr="00011D17">
        <w:rPr>
          <w:lang w:eastAsia="en-AU"/>
        </w:rPr>
        <w:t xml:space="preserve"> 16.3 mm and </w:t>
      </w:r>
      <w:r>
        <w:rPr>
          <w:lang w:eastAsia="en-AU"/>
        </w:rPr>
        <w:t>mass</w:t>
      </w:r>
      <w:r w:rsidRPr="00011D17">
        <w:rPr>
          <w:lang w:eastAsia="en-AU"/>
        </w:rPr>
        <w:t xml:space="preserve"> 18 g in air and 4.3 g in seawater, CEFAS technology Ltd, Lowestoft, UK</w:t>
      </w:r>
      <w:r>
        <w:rPr>
          <w:lang w:eastAsia="en-AU"/>
        </w:rPr>
        <w:t xml:space="preserve">; </w:t>
      </w:r>
      <w:ins w:id="73" w:author="Rob Harcourt" w:date="2017-03-23T17:48:00Z">
        <w:r w:rsidR="00180145">
          <w:rPr>
            <w:lang w:eastAsia="en-AU"/>
          </w:rPr>
          <w:t xml:space="preserve">or a </w:t>
        </w:r>
      </w:ins>
      <w:r w:rsidRPr="00D56006">
        <w:rPr>
          <w:lang w:eastAsia="en-AU"/>
        </w:rPr>
        <w:t>RF4</w:t>
      </w:r>
      <w:r>
        <w:rPr>
          <w:lang w:eastAsia="en-AU"/>
        </w:rPr>
        <w:t>: Daily Diary, 95 × 45 × 26 mm, 90 g, Wildlife Computers; Table 1.)</w:t>
      </w:r>
      <w:r w:rsidRPr="00011D17">
        <w:rPr>
          <w:lang w:eastAsia="en-AU"/>
        </w:rPr>
        <w:t xml:space="preserve"> </w:t>
      </w:r>
      <w:del w:id="74" w:author="Rob Harcourt" w:date="2017-03-23T17:48:00Z">
        <w:r w:rsidDel="00180145">
          <w:rPr>
            <w:lang w:eastAsia="en-AU"/>
          </w:rPr>
          <w:delText xml:space="preserve">and </w:delText>
        </w:r>
      </w:del>
      <w:ins w:id="75" w:author="Rob Harcourt" w:date="2017-03-23T17:48:00Z">
        <w:r w:rsidR="00180145">
          <w:rPr>
            <w:lang w:eastAsia="en-AU"/>
          </w:rPr>
          <w:t xml:space="preserve">They </w:t>
        </w:r>
      </w:ins>
      <w:r>
        <w:rPr>
          <w:lang w:eastAsia="en-AU"/>
        </w:rPr>
        <w:t xml:space="preserve">were also recorded with </w:t>
      </w:r>
      <w:ins w:id="76" w:author="Rob Harcourt" w:date="2017-03-23T17:51:00Z">
        <w:r w:rsidR="000B5530">
          <w:rPr>
            <w:lang w:eastAsia="en-AU"/>
          </w:rPr>
          <w:t xml:space="preserve">an array of </w:t>
        </w:r>
      </w:ins>
      <w:r>
        <w:rPr>
          <w:lang w:eastAsia="en-AU"/>
        </w:rPr>
        <w:t>static underwater cameras</w:t>
      </w:r>
      <w:ins w:id="77" w:author="Rob Harcourt" w:date="2017-03-23T17:48:00Z">
        <w:r w:rsidR="00180145">
          <w:rPr>
            <w:lang w:eastAsia="en-AU"/>
          </w:rPr>
          <w:t xml:space="preserve"> (GoPro </w:t>
        </w:r>
      </w:ins>
      <w:ins w:id="78" w:author="Rob Harcourt" w:date="2017-03-23T17:49:00Z">
        <w:r w:rsidR="00180145">
          <w:rPr>
            <w:lang w:eastAsia="en-AU"/>
          </w:rPr>
          <w:t xml:space="preserve">Hero 3 Black edition, </w:t>
        </w:r>
      </w:ins>
      <w:ins w:id="79" w:author="Rob Harcourt" w:date="2017-03-23T17:51:00Z">
        <w:r w:rsidR="00180145" w:rsidRPr="00180145">
          <w:rPr>
            <w:lang w:eastAsia="en-AU"/>
          </w:rPr>
          <w:t>1080p / Wide / 60fps</w:t>
        </w:r>
      </w:ins>
      <w:ins w:id="80" w:author="Rob Harcourt" w:date="2017-03-23T17:49:00Z">
        <w:r w:rsidR="00180145">
          <w:rPr>
            <w:lang w:eastAsia="en-AU"/>
          </w:rPr>
          <w:t>)</w:t>
        </w:r>
      </w:ins>
      <w:r>
        <w:rPr>
          <w:lang w:eastAsia="en-AU"/>
        </w:rPr>
        <w:t xml:space="preserve">. All sea lions (except ASM2) wore a tight-fitting harness </w:t>
      </w:r>
      <w:del w:id="81" w:author="Rob Harcourt" w:date="2017-03-23T17:54:00Z">
        <w:r w:rsidDel="004B6EA9">
          <w:rPr>
            <w:lang w:eastAsia="en-AU"/>
          </w:rPr>
          <w:delText xml:space="preserve">containing </w:delText>
        </w:r>
      </w:del>
      <w:ins w:id="82" w:author="Rob Harcourt" w:date="2017-03-23T17:54:00Z">
        <w:r w:rsidR="004B6EA9">
          <w:rPr>
            <w:lang w:eastAsia="en-AU"/>
          </w:rPr>
          <w:t xml:space="preserve">which held </w:t>
        </w:r>
      </w:ins>
      <w:r>
        <w:rPr>
          <w:lang w:eastAsia="en-AU"/>
        </w:rPr>
        <w:t xml:space="preserve">the accelerometer </w:t>
      </w:r>
      <w:ins w:id="83" w:author="Rob Harcourt" w:date="2017-03-23T17:54:00Z">
        <w:r w:rsidR="004B6EA9">
          <w:rPr>
            <w:lang w:eastAsia="en-AU"/>
          </w:rPr>
          <w:t xml:space="preserve">between on the </w:t>
        </w:r>
        <w:proofErr w:type="spellStart"/>
        <w:r w:rsidR="004B6EA9">
          <w:rPr>
            <w:lang w:eastAsia="en-AU"/>
          </w:rPr>
          <w:t>center</w:t>
        </w:r>
        <w:proofErr w:type="spellEnd"/>
        <w:r w:rsidR="004B6EA9">
          <w:rPr>
            <w:lang w:eastAsia="en-AU"/>
          </w:rPr>
          <w:t xml:space="preserve"> of the dorsal surface </w:t>
        </w:r>
      </w:ins>
      <w:r>
        <w:rPr>
          <w:lang w:eastAsia="en-AU"/>
        </w:rPr>
        <w:t xml:space="preserve">while </w:t>
      </w:r>
      <w:ins w:id="84" w:author="Rob Harcourt" w:date="2017-03-23T17:51:00Z">
        <w:r w:rsidR="000B5530">
          <w:rPr>
            <w:lang w:eastAsia="en-AU"/>
          </w:rPr>
          <w:t xml:space="preserve">for </w:t>
        </w:r>
      </w:ins>
      <w:r>
        <w:rPr>
          <w:lang w:eastAsia="en-AU"/>
        </w:rPr>
        <w:t xml:space="preserve">all fur seals (and ASM2) </w:t>
      </w:r>
      <w:del w:id="85" w:author="Rob Harcourt" w:date="2017-03-23T17:51:00Z">
        <w:r w:rsidDel="000B5530">
          <w:rPr>
            <w:lang w:eastAsia="en-AU"/>
          </w:rPr>
          <w:delText xml:space="preserve">had </w:delText>
        </w:r>
      </w:del>
      <w:r>
        <w:rPr>
          <w:lang w:eastAsia="en-AU"/>
        </w:rPr>
        <w:t xml:space="preserve">the accelerometer </w:t>
      </w:r>
      <w:ins w:id="86" w:author="Rob Harcourt" w:date="2017-03-23T17:51:00Z">
        <w:r w:rsidR="000B5530">
          <w:rPr>
            <w:lang w:eastAsia="en-AU"/>
          </w:rPr>
          <w:t xml:space="preserve">was </w:t>
        </w:r>
      </w:ins>
      <w:r>
        <w:rPr>
          <w:lang w:eastAsia="en-AU"/>
        </w:rPr>
        <w:t xml:space="preserve">attached </w:t>
      </w:r>
      <w:ins w:id="87" w:author="Rob Harcourt" w:date="2017-03-23T17:52:00Z">
        <w:r w:rsidR="000B5530">
          <w:rPr>
            <w:lang w:eastAsia="en-AU"/>
          </w:rPr>
          <w:t xml:space="preserve">between the shoulder blades </w:t>
        </w:r>
      </w:ins>
      <w:r>
        <w:rPr>
          <w:lang w:eastAsia="en-AU"/>
        </w:rPr>
        <w:t xml:space="preserve">with </w:t>
      </w:r>
      <w:ins w:id="88" w:author="Rob Harcourt" w:date="2017-03-23T17:52:00Z">
        <w:r w:rsidR="004B6EA9">
          <w:rPr>
            <w:lang w:eastAsia="en-AU"/>
          </w:rPr>
          <w:t>T</w:t>
        </w:r>
        <w:r w:rsidR="000B5530">
          <w:rPr>
            <w:lang w:eastAsia="en-AU"/>
          </w:rPr>
          <w:t xml:space="preserve">esa </w:t>
        </w:r>
      </w:ins>
      <w:r>
        <w:rPr>
          <w:lang w:eastAsia="en-AU"/>
        </w:rPr>
        <w:t>tape. S</w:t>
      </w:r>
      <w:r>
        <w:t>ea lions</w:t>
      </w:r>
      <w:r w:rsidRPr="0046040F">
        <w:t xml:space="preserve"> </w:t>
      </w:r>
      <w:r>
        <w:t xml:space="preserve">at RF4 </w:t>
      </w:r>
      <w:del w:id="89" w:author="Rob Harcourt" w:date="2017-03-23T17:52:00Z">
        <w:r w:rsidRPr="0046040F" w:rsidDel="000B5530">
          <w:delText xml:space="preserve">were </w:delText>
        </w:r>
      </w:del>
      <w:ins w:id="90" w:author="Rob Harcourt" w:date="2017-03-23T17:52:00Z">
        <w:r w:rsidR="000B5530">
          <w:t>had been</w:t>
        </w:r>
        <w:r w:rsidR="000B5530" w:rsidRPr="0046040F">
          <w:t xml:space="preserve"> </w:t>
        </w:r>
      </w:ins>
      <w:del w:id="91" w:author="Rob Harcourt" w:date="2017-03-23T17:52:00Z">
        <w:r w:rsidRPr="0046040F" w:rsidDel="000B5530">
          <w:delText xml:space="preserve">previously </w:delText>
        </w:r>
      </w:del>
      <w:r w:rsidRPr="0046040F">
        <w:t>trained to</w:t>
      </w:r>
      <w:r>
        <w:t xml:space="preserve"> swim underwater between two submerged feeding stations </w:t>
      </w:r>
      <w:r>
        <w:fldChar w:fldCharType="begin"/>
      </w:r>
      <w:r w:rsidR="00115209">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fldChar w:fldCharType="separate"/>
      </w:r>
      <w:r w:rsidR="00115209">
        <w:rPr>
          <w:noProof/>
        </w:rPr>
        <w:t>(Rosen</w:t>
      </w:r>
      <w:r w:rsidR="00115209" w:rsidRPr="00115209">
        <w:rPr>
          <w:i/>
          <w:noProof/>
        </w:rPr>
        <w:t xml:space="preserve"> et al.</w:t>
      </w:r>
      <w:r w:rsidR="00115209">
        <w:rPr>
          <w:noProof/>
        </w:rPr>
        <w:t xml:space="preserve"> 2016)</w:t>
      </w:r>
      <w:r>
        <w:fldChar w:fldCharType="end"/>
      </w:r>
      <w:r>
        <w:t xml:space="preserve"> while </w:t>
      </w:r>
      <w:r w:rsidR="00D522E8">
        <w:t>otariids</w:t>
      </w:r>
      <w:r>
        <w:t xml:space="preserve"> at</w:t>
      </w:r>
      <w:r w:rsidRPr="009C60AE">
        <w:t xml:space="preserve"> </w:t>
      </w:r>
      <w:r>
        <w:t xml:space="preserve">RF1-3 were trained to swim laps of a pool between two stationary targets. All animals were familiar with </w:t>
      </w:r>
      <w:r w:rsidRPr="0046040F">
        <w:t>the experimental</w:t>
      </w:r>
      <w:r>
        <w:t xml:space="preserve"> </w:t>
      </w:r>
      <w:r w:rsidRPr="0046040F">
        <w:t>equipment and performed all trials voluntarily under trainer control</w:t>
      </w:r>
      <w:r>
        <w:t xml:space="preserve">. </w:t>
      </w:r>
    </w:p>
    <w:p w14:paraId="1F7F4400" w14:textId="275B9DF7" w:rsidR="002A5AB8" w:rsidRPr="00977E65" w:rsidRDefault="00C6406B" w:rsidP="00DD42AA">
      <w:pPr>
        <w:rPr>
          <w:i/>
          <w:lang w:eastAsia="en-AU"/>
        </w:rPr>
      </w:pPr>
      <w:r w:rsidRPr="00977E65">
        <w:rPr>
          <w:i/>
          <w:lang w:eastAsia="en-AU"/>
        </w:rPr>
        <w:t>Stroke rate estimation</w:t>
      </w:r>
    </w:p>
    <w:p w14:paraId="63689819" w14:textId="7B9DCE42" w:rsidR="002A5AB8" w:rsidRDefault="002A5AB8" w:rsidP="00DD42AA">
      <w:pPr>
        <w:rPr>
          <w:rFonts w:eastAsiaTheme="minorEastAsia"/>
        </w:rPr>
      </w:pPr>
      <w:r>
        <w:t>Accelerometers (described above)</w:t>
      </w:r>
      <w:r w:rsidRPr="009C60AE">
        <w:t xml:space="preserve"> recorded </w:t>
      </w:r>
      <w:r>
        <w:t>time, depth,</w:t>
      </w:r>
      <w:r w:rsidRPr="009C60AE">
        <w:t xml:space="preserve"> </w:t>
      </w:r>
      <w:r>
        <w:t>and acceleration o</w:t>
      </w:r>
      <w:r w:rsidRPr="009C60AE">
        <w:t>n 3 axes: anterior-posterior (surg</w:t>
      </w:r>
      <w:r>
        <w:t>e</w:t>
      </w:r>
      <w:r w:rsidRPr="009C60AE">
        <w:t xml:space="preserve">), lateral (sway) and </w:t>
      </w:r>
      <w:proofErr w:type="spellStart"/>
      <w:r w:rsidRPr="009C60AE">
        <w:t>dorso</w:t>
      </w:r>
      <w:proofErr w:type="spellEnd"/>
      <w:r w:rsidRPr="009C60AE">
        <w:t>-ventral (heav</w:t>
      </w:r>
      <w:r>
        <w:t>e), from which separate diving and resting ODBA and VeDBA values, plus the stroke rate from trials, were extracted. V</w:t>
      </w:r>
      <w:r w:rsidRPr="00193578">
        <w:t>ideo footage from RF2</w:t>
      </w:r>
      <w:r>
        <w:t>,</w:t>
      </w:r>
      <w:r w:rsidRPr="00193578">
        <w:t xml:space="preserve"> RF3 and </w:t>
      </w:r>
      <w:r>
        <w:t>RF4 was</w:t>
      </w:r>
      <w:r w:rsidRPr="00193578">
        <w:t xml:space="preserve"> </w:t>
      </w:r>
      <w:r>
        <w:t>pseudo-</w:t>
      </w:r>
      <w:r w:rsidRPr="00193578">
        <w:t xml:space="preserve">randomly collected </w:t>
      </w:r>
      <w:r>
        <w:t>with</w:t>
      </w:r>
      <w:r w:rsidRPr="00193578">
        <w:t xml:space="preserve"> </w:t>
      </w:r>
      <w:r>
        <w:t xml:space="preserve">10 animals </w:t>
      </w:r>
      <w:r w:rsidR="00115209">
        <w:t xml:space="preserve">participating in other experiments </w:t>
      </w:r>
      <w:r w:rsidR="00115209">
        <w:fldChar w:fldCharType="begin"/>
      </w:r>
      <w:r w:rsidR="00115209">
        <w:instrText xml:space="preserve"> ADDIN EN.CITE &lt;EndNote&gt;&lt;Cite&gt;&lt;Author&gt;Ladds&lt;/Author&gt;&lt;Year&gt;2016&lt;/Year&gt;&lt;RecNum&gt;1828&lt;/RecNum&gt;&lt;DisplayText&gt;(Ladds&lt;style face="italic"&gt; et al.&lt;/style&gt; 2016)&lt;/DisplayText&gt;&lt;record&gt;&lt;rec-number&gt;1828&lt;/rec-number&gt;&lt;foreign-keys&gt;&lt;key app="EN" db-id="0awtxres5f99sqeezaave003d5fw5zeed20t" timestamp="1477816239"&gt;1828&lt;/key&gt;&lt;/foreign-keys&gt;&lt;ref-type name="Journal Article"&gt;17&lt;/ref-type&gt;&lt;contributors&gt;&lt;authors&gt;&lt;author&gt;Ladds, M.&lt;/author&gt;&lt;author&gt;Slip, D.&lt;/author&gt;&lt;author&gt;Harcourt, R.&lt;/author&gt;&lt;/authors&gt;&lt;/contributors&gt;&lt;titles&gt;&lt;title&gt;Swimming metabolic rates vary by sex and development stage, but not by species, in three species of Australian otariid seals&lt;/title&gt;&lt;secondary-title&gt;Journal of Comparative Physiology B&lt;/secondary-title&gt;&lt;/titles&gt;&lt;periodical&gt;&lt;full-title&gt;Journal of Comparative Physiology B&lt;/full-title&gt;&lt;abbr-1&gt;J. Comp. Physiol. B&lt;/abbr-1&gt;&lt;abbr-2&gt;J Comp Physiol B&lt;/abbr-2&gt;&lt;/periodical&gt;&lt;volume&gt;in press&lt;/volume&gt;&lt;dates&gt;&lt;year&gt;2016&lt;/year&gt;&lt;/dates&gt;&lt;urls&gt;&lt;/urls&gt;&lt;electronic-resource-num&gt;10.1007/s00360-016-1046-5&lt;/electronic-resource-num&gt;&lt;/record&gt;&lt;/Cite&gt;&lt;/EndNote&gt;</w:instrText>
      </w:r>
      <w:r w:rsidR="00115209">
        <w:fldChar w:fldCharType="separate"/>
      </w:r>
      <w:r w:rsidR="00115209">
        <w:rPr>
          <w:noProof/>
        </w:rPr>
        <w:t>(Ladds</w:t>
      </w:r>
      <w:r w:rsidR="00115209" w:rsidRPr="00115209">
        <w:rPr>
          <w:i/>
          <w:noProof/>
        </w:rPr>
        <w:t xml:space="preserve"> et al.</w:t>
      </w:r>
      <w:r w:rsidR="00115209">
        <w:rPr>
          <w:noProof/>
        </w:rPr>
        <w:t xml:space="preserve"> 2016)</w:t>
      </w:r>
      <w:r w:rsidR="00115209">
        <w:fldChar w:fldCharType="end"/>
      </w:r>
      <w:r w:rsidR="00115209">
        <w:t xml:space="preserve"> </w:t>
      </w:r>
      <w:r>
        <w:t xml:space="preserve">from </w:t>
      </w:r>
      <w:r w:rsidRPr="00193578">
        <w:t>which we could</w:t>
      </w:r>
      <w:r>
        <w:t xml:space="preserve"> directly</w:t>
      </w:r>
      <w:r w:rsidRPr="00193578">
        <w:t xml:space="preserve"> count stroke rate. </w:t>
      </w:r>
      <w:r>
        <w:rPr>
          <w:rFonts w:eastAsia="Times New Roman"/>
          <w:lang w:eastAsia="en-AU"/>
        </w:rPr>
        <w:t xml:space="preserve">Underwater swimming </w:t>
      </w:r>
      <w:r>
        <w:t>at</w:t>
      </w:r>
      <w:r w:rsidRPr="009C60AE">
        <w:t xml:space="preserve"> </w:t>
      </w:r>
      <w:r>
        <w:t>RF2-3</w:t>
      </w:r>
      <w:r>
        <w:rPr>
          <w:rFonts w:eastAsia="Times New Roman"/>
          <w:lang w:eastAsia="en-AU"/>
        </w:rPr>
        <w:t xml:space="preserve"> was recorded with </w:t>
      </w:r>
      <w:r>
        <w:rPr>
          <w:rFonts w:eastAsia="Times New Roman"/>
          <w:lang w:eastAsia="en-AU"/>
        </w:rPr>
        <w:lastRenderedPageBreak/>
        <w:t xml:space="preserve">GoPro HERO3 (GoPro, USA) mounted inside PVC pipes each with a viewing window cut-out that were placed in the pool during trials </w:t>
      </w:r>
      <w:r>
        <w:rPr>
          <w:rFonts w:eastAsia="Times New Roman"/>
          <w:lang w:eastAsia="en-AU"/>
        </w:rPr>
        <w:fldChar w:fldCharType="begin"/>
      </w:r>
      <w:r w:rsidR="00115209">
        <w:rPr>
          <w:rFonts w:eastAsia="Times New Roman"/>
          <w:lang w:eastAsia="en-AU"/>
        </w:rPr>
        <w:instrText xml:space="preserve"> ADDIN EN.CITE &lt;EndNote&gt;&lt;Cite&gt;&lt;Author&gt;Hocking&lt;/Author&gt;&lt;Year&gt;2015&lt;/Year&gt;&lt;RecNum&gt;1537&lt;/RecNum&gt;&lt;Prefix&gt;see &lt;/Prefix&gt;&lt;Suffix&gt; for a figure of the set up&lt;/Suffix&gt;&lt;DisplayText&gt;(see Hocking&lt;style face="italic"&gt; et al.&lt;/style&gt; 2015 for a figure of the set up)&lt;/DisplayText&gt;&lt;record&gt;&lt;rec-number&gt;1537&lt;/rec-number&gt;&lt;foreign-keys&gt;&lt;key app="EN" db-id="0awtxres5f99sqeezaave003d5fw5zeed20t" timestamp="1465951639"&gt;1537&lt;/key&gt;&lt;/foreign-keys&gt;&lt;ref-type name="Journal Article"&gt;17&lt;/ref-type&gt;&lt;contributors&gt;&lt;authors&gt;&lt;author&gt;Hocking, David P&lt;/author&gt;&lt;author&gt;Fitzgerald, Erich MG&lt;/author&gt;&lt;author&gt;Salverson, Marcia&lt;/author&gt;&lt;author&gt;Evans, Alistair R&lt;/author&gt;&lt;/authors&gt;&lt;/contributors&gt;&lt;titles&gt;&lt;title&gt;Prey capture and processing behaviors vary with prey size and shape in Australian and subantarctic fur seals&lt;/title&gt;&lt;secondary-title&gt;Marine Mammal Science&lt;/secondary-title&gt;&lt;/titles&gt;&lt;periodical&gt;&lt;full-title&gt;Marine Mammal Science&lt;/full-title&gt;&lt;abbr-1&gt;Mar. Mamm. Sci.&lt;/abbr-1&gt;&lt;abbr-2&gt;Mar Mamm Sci&lt;/abbr-2&gt;&lt;/periodical&gt;&lt;pages&gt;568-587&lt;/pages&gt;&lt;volume&gt;32&lt;/volume&gt;&lt;number&gt;2&lt;/number&gt;&lt;dates&gt;&lt;year&gt;2015&lt;/year&gt;&lt;/dates&gt;&lt;isbn&gt;1748-7692&lt;/isbn&gt;&lt;urls&gt;&lt;/urls&gt;&lt;electronic-resource-num&gt;10.1111/mms.12285&lt;/electronic-resource-num&gt;&lt;/record&gt;&lt;/Cite&gt;&lt;/EndNote&gt;</w:instrText>
      </w:r>
      <w:r>
        <w:rPr>
          <w:rFonts w:eastAsia="Times New Roman"/>
          <w:lang w:eastAsia="en-AU"/>
        </w:rPr>
        <w:fldChar w:fldCharType="separate"/>
      </w:r>
      <w:r w:rsidR="00115209">
        <w:rPr>
          <w:rFonts w:eastAsia="Times New Roman"/>
          <w:noProof/>
          <w:lang w:eastAsia="en-AU"/>
        </w:rPr>
        <w:t>(see Hocking</w:t>
      </w:r>
      <w:r w:rsidR="00115209" w:rsidRPr="00115209">
        <w:rPr>
          <w:rFonts w:eastAsia="Times New Roman"/>
          <w:i/>
          <w:noProof/>
          <w:lang w:eastAsia="en-AU"/>
        </w:rPr>
        <w:t xml:space="preserve"> et al.</w:t>
      </w:r>
      <w:r w:rsidR="00115209">
        <w:rPr>
          <w:rFonts w:eastAsia="Times New Roman"/>
          <w:noProof/>
          <w:lang w:eastAsia="en-AU"/>
        </w:rPr>
        <w:t xml:space="preserve"> 2015 for a figure of the set up)</w:t>
      </w:r>
      <w:r>
        <w:rPr>
          <w:rFonts w:eastAsia="Times New Roman"/>
          <w:lang w:eastAsia="en-AU"/>
        </w:rPr>
        <w:fldChar w:fldCharType="end"/>
      </w:r>
      <w:r>
        <w:rPr>
          <w:rFonts w:eastAsia="Times New Roman"/>
          <w:lang w:eastAsia="en-AU"/>
        </w:rPr>
        <w:t>. Sea lions at RF4 had the GoPro mounted to their harness and oriented towards the pectoral flipper.</w:t>
      </w:r>
      <w:r>
        <w:t xml:space="preserve"> Videos were downloaded and edited together in Adobe Premiere Pro (</w:t>
      </w:r>
      <w:r w:rsidRPr="00E019BE">
        <w:t>Adobe Systems Incorporated, California</w:t>
      </w:r>
      <w:r>
        <w:t xml:space="preserve">), before being exported at the same frame rate as the accelerometer recorded (i.e., G6a+ 25 FPS and 25Hz at RF1-3; Daily Diary 32 FPS and 32 Hz at RF4). Accelerometer data was matched with the corresponding frame rate on the video which allowed us to extract data for dives and resting periods. </w:t>
      </w:r>
    </w:p>
    <w:p w14:paraId="3E9FD51E" w14:textId="4DE975EE" w:rsidR="002A5AB8" w:rsidRPr="00FB4033" w:rsidRDefault="002A5AB8" w:rsidP="00DD42AA">
      <w:r>
        <w:t xml:space="preserve">The dynamic acceleration was then used to predict stroke rate, where strokes were identified as peaks in the x axis (see Fig. 1, and description below). Actual total stroke number for a trial was counted from videos of individual trials. Strokes that used a single flipper or that were only below the body were not included as they were often masked on the accelerometry by other movement. The running mean used and the gradient of the peak affected the overall ability of the peaks to predict total stroke rate, therefore a combination of these variables </w:t>
      </w:r>
      <w:r w:rsidR="00C6406B">
        <w:t>was</w:t>
      </w:r>
      <w:r>
        <w:t xml:space="preserve"> created and tested</w:t>
      </w:r>
      <w:r w:rsidR="001726D2">
        <w:t xml:space="preserve"> for their ability to predict total strokes for a dive</w:t>
      </w:r>
      <w:r>
        <w:t xml:space="preserve">. </w:t>
      </w:r>
    </w:p>
    <w:p w14:paraId="2EDC2981" w14:textId="77777777" w:rsidR="00152A67" w:rsidRDefault="00152A67" w:rsidP="00DD42AA">
      <w:r>
        <w:rPr>
          <w:noProof/>
          <w:lang w:eastAsia="en-AU"/>
        </w:rPr>
        <w:lastRenderedPageBreak/>
        <w:drawing>
          <wp:inline distT="0" distB="0" distL="0" distR="0" wp14:anchorId="25C874DA" wp14:editId="1637A49E">
            <wp:extent cx="5506720" cy="5731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8"/>
                    <a:stretch>
                      <a:fillRect/>
                    </a:stretch>
                  </pic:blipFill>
                  <pic:spPr>
                    <a:xfrm>
                      <a:off x="0" y="0"/>
                      <a:ext cx="5506720" cy="5731510"/>
                    </a:xfrm>
                    <a:prstGeom prst="rect">
                      <a:avLst/>
                    </a:prstGeom>
                  </pic:spPr>
                </pic:pic>
              </a:graphicData>
            </a:graphic>
          </wp:inline>
        </w:drawing>
      </w:r>
    </w:p>
    <w:p w14:paraId="4F30FF8C" w14:textId="77777777" w:rsidR="00152A67" w:rsidRPr="00EF0D8D" w:rsidRDefault="00152A67" w:rsidP="00DD42AA">
      <w:pPr>
        <w:rPr>
          <w:b/>
        </w:rPr>
      </w:pPr>
      <w:r w:rsidRPr="00EF0D8D">
        <w:rPr>
          <w:b/>
        </w:rPr>
        <w:t>Figure 1</w:t>
      </w:r>
      <w:r>
        <w:rPr>
          <w:b/>
        </w:rPr>
        <w:t xml:space="preserve">. </w:t>
      </w:r>
      <w:r w:rsidRPr="00DD0F51">
        <w:rPr>
          <w:b/>
        </w:rPr>
        <w:t xml:space="preserve">Dynamic acceleration of the x axis from a running mean of 1 second with different gradients applied to find peaks.  </w:t>
      </w:r>
      <w:r w:rsidRPr="00DD0F51">
        <w:t>A – gradient = 10; B - gradient = 20; C - gradient = 30; D - gradient = 40. Actual number of strokes for this sample (as determined by video footage) was 26.</w:t>
      </w:r>
    </w:p>
    <w:p w14:paraId="14BFB82B" w14:textId="77777777" w:rsidR="002A5AB8" w:rsidRPr="00977E65" w:rsidRDefault="002A5AB8" w:rsidP="00DD42AA">
      <w:pPr>
        <w:rPr>
          <w:i/>
        </w:rPr>
      </w:pPr>
      <w:commentRangeStart w:id="92"/>
      <w:commentRangeStart w:id="93"/>
      <w:r w:rsidRPr="00977E65">
        <w:rPr>
          <w:i/>
        </w:rPr>
        <w:t xml:space="preserve">Statistical </w:t>
      </w:r>
      <w:commentRangeEnd w:id="92"/>
      <w:r w:rsidR="00D522E8" w:rsidRPr="00977E65">
        <w:rPr>
          <w:rStyle w:val="CommentReference"/>
          <w:i/>
        </w:rPr>
        <w:commentReference w:id="92"/>
      </w:r>
      <w:commentRangeEnd w:id="93"/>
      <w:r w:rsidR="00D522E8" w:rsidRPr="00977E65">
        <w:rPr>
          <w:rStyle w:val="CommentReference"/>
          <w:i/>
        </w:rPr>
        <w:commentReference w:id="93"/>
      </w:r>
      <w:r w:rsidRPr="00977E65">
        <w:rPr>
          <w:i/>
        </w:rPr>
        <w:t>analysis</w:t>
      </w:r>
    </w:p>
    <w:p w14:paraId="7FC7A000" w14:textId="77777777" w:rsidR="00977E65" w:rsidRDefault="002A5AB8" w:rsidP="00DD42AA">
      <w:r>
        <w:t>Stroke rate was estimated from peaks in the dynamic acceleration of the x</w:t>
      </w:r>
      <w:r w:rsidR="0039117E">
        <w:t>, z and x + z axe</w:t>
      </w:r>
      <w:r>
        <w:t xml:space="preserve">s. Peaks were extracted from </w:t>
      </w:r>
      <w:r w:rsidR="0039117E">
        <w:t>the accelerometry data</w:t>
      </w:r>
      <w:r>
        <w:t xml:space="preserve"> based on a minimum gradient before a peak. Since both the running mean and the minimum gradient of the peaks influenced the overall stroke rate estimate, combinations of these were created</w:t>
      </w:r>
      <w:r>
        <w:rPr>
          <w:rFonts w:eastAsiaTheme="minorEastAsia"/>
          <w:lang w:eastAsia="en-AU"/>
        </w:rPr>
        <w:t xml:space="preserve">. The running means tested were </w:t>
      </w:r>
      <w:r w:rsidR="0039117E">
        <w:rPr>
          <w:rFonts w:eastAsiaTheme="minorEastAsia"/>
          <w:lang w:eastAsia="en-AU"/>
        </w:rPr>
        <w:t>0.4, 1, 2, 3 and 4 seconds</w:t>
      </w:r>
      <w:r>
        <w:rPr>
          <w:rFonts w:eastAsiaTheme="minorEastAsia"/>
          <w:lang w:eastAsia="en-AU"/>
        </w:rPr>
        <w:t xml:space="preserve"> and the gradients tested were 10, 20, 30, 40 and 50 (Fig. 2) for </w:t>
      </w:r>
      <w:r w:rsidR="0039117E">
        <w:rPr>
          <w:rFonts w:eastAsiaTheme="minorEastAsia"/>
          <w:lang w:eastAsia="en-AU"/>
        </w:rPr>
        <w:t>otariids with the accelerometer taped on</w:t>
      </w:r>
      <w:r>
        <w:rPr>
          <w:rFonts w:eastAsiaTheme="minorEastAsia"/>
          <w:lang w:eastAsia="en-AU"/>
        </w:rPr>
        <w:t xml:space="preserve"> and 60, 70, 80, 90 and 100 for </w:t>
      </w:r>
      <w:r w:rsidR="0039117E">
        <w:rPr>
          <w:rFonts w:eastAsiaTheme="minorEastAsia"/>
          <w:lang w:eastAsia="en-AU"/>
        </w:rPr>
        <w:t xml:space="preserve">otariids with the accelerometer in a harness. </w:t>
      </w:r>
      <w:commentRangeStart w:id="94"/>
      <w:r w:rsidR="0039117E">
        <w:rPr>
          <w:rFonts w:eastAsiaTheme="minorEastAsia"/>
          <w:lang w:eastAsia="en-AU"/>
        </w:rPr>
        <w:t>The</w:t>
      </w:r>
      <w:r>
        <w:rPr>
          <w:rFonts w:eastAsiaTheme="minorEastAsia"/>
          <w:lang w:eastAsia="en-AU"/>
        </w:rPr>
        <w:t xml:space="preserve"> gradients </w:t>
      </w:r>
      <w:r w:rsidR="0039117E">
        <w:rPr>
          <w:rFonts w:eastAsiaTheme="minorEastAsia"/>
          <w:lang w:eastAsia="en-AU"/>
        </w:rPr>
        <w:t xml:space="preserve">differed for the two groups </w:t>
      </w:r>
      <w:r>
        <w:rPr>
          <w:rFonts w:eastAsiaTheme="minorEastAsia"/>
          <w:lang w:eastAsia="en-AU"/>
        </w:rPr>
        <w:t xml:space="preserve">as the accelerometers </w:t>
      </w:r>
      <w:r w:rsidR="0039117E">
        <w:rPr>
          <w:rFonts w:eastAsiaTheme="minorEastAsia"/>
          <w:lang w:eastAsia="en-AU"/>
        </w:rPr>
        <w:t>were recording at different</w:t>
      </w:r>
      <w:r>
        <w:rPr>
          <w:rFonts w:eastAsiaTheme="minorEastAsia"/>
          <w:lang w:eastAsia="en-AU"/>
        </w:rPr>
        <w:t xml:space="preserve"> Hz; higher Hz resulted in more noise in the </w:t>
      </w:r>
      <w:r>
        <w:rPr>
          <w:rFonts w:eastAsiaTheme="minorEastAsia"/>
          <w:lang w:eastAsia="en-AU"/>
        </w:rPr>
        <w:lastRenderedPageBreak/>
        <w:t>data which required a higher gradient.</w:t>
      </w:r>
      <w:commentRangeEnd w:id="94"/>
      <w:r w:rsidR="00C6406B">
        <w:rPr>
          <w:rStyle w:val="CommentReference"/>
        </w:rPr>
        <w:commentReference w:id="94"/>
      </w:r>
      <w:r>
        <w:rPr>
          <w:rFonts w:eastAsiaTheme="minorEastAsia"/>
          <w:lang w:eastAsia="en-AU"/>
        </w:rPr>
        <w:t xml:space="preserve"> </w:t>
      </w:r>
      <w:r>
        <w:t xml:space="preserve">The best stroke rate prediction was defined as the running mean and gradient that resulted in the </w:t>
      </w:r>
      <w:r w:rsidR="00C6406B">
        <w:t>fewest</w:t>
      </w:r>
      <w:r>
        <w:t xml:space="preserve"> errors when compared to observed stroke rates (Fig. 3). </w:t>
      </w:r>
      <w:r w:rsidR="00C6406B">
        <w:t xml:space="preserve">This was determined by testing if the differences were significantly different from 0 using a one-sample Z-test. </w:t>
      </w:r>
    </w:p>
    <w:p w14:paraId="36CEC2CC" w14:textId="060BC643" w:rsidR="00977E65" w:rsidRDefault="007E3CCD" w:rsidP="00DD42AA">
      <w:r>
        <w:t xml:space="preserve">To assess the impact of the different stroke estimates we chose to investigate how they would affect overall energy expenditure estimation. The expected energy expended from </w:t>
      </w:r>
      <w:r w:rsidR="00A306ED">
        <w:t>each dive</w:t>
      </w:r>
      <w:r>
        <w:t xml:space="preserve"> was calculated for both groups</w:t>
      </w:r>
      <w:r w:rsidR="00A306ED">
        <w:t xml:space="preserve"> by multiplying the total number of actual strokes </w:t>
      </w:r>
      <w:r w:rsidR="0026600B">
        <w:t xml:space="preserve">and estimated stroke rates (using a mean of three seconds and a gradient of 20-50 for the tape group and 60-90 for the harness group) </w:t>
      </w:r>
      <w:r w:rsidR="00A306ED">
        <w:t>for that dive by 3.8</w:t>
      </w:r>
      <w:r w:rsidR="0026600B">
        <w:t xml:space="preserve"> J/kg</w:t>
      </w:r>
      <w:r>
        <w:t>.</w:t>
      </w:r>
      <w:r w:rsidR="00A306ED">
        <w:t xml:space="preserve"> This value was chosen as it was the estimated cost of a stroke for Northern fur seals and Antarctic fur seals combined</w:t>
      </w:r>
      <w:r w:rsidR="0026600B">
        <w:t xml:space="preserve"> </w:t>
      </w:r>
      <w:r w:rsidR="0026600B">
        <w:fldChar w:fldCharType="begin"/>
      </w:r>
      <w:r w:rsidR="0026600B">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26600B">
        <w:fldChar w:fldCharType="separate"/>
      </w:r>
      <w:r w:rsidR="0026600B">
        <w:rPr>
          <w:noProof/>
        </w:rPr>
        <w:t>(Jeanniard-du-Dot</w:t>
      </w:r>
      <w:r w:rsidR="0026600B" w:rsidRPr="0026600B">
        <w:rPr>
          <w:i/>
          <w:noProof/>
        </w:rPr>
        <w:t xml:space="preserve"> et al.</w:t>
      </w:r>
      <w:r w:rsidR="0026600B">
        <w:rPr>
          <w:noProof/>
        </w:rPr>
        <w:t xml:space="preserve"> 2016b)</w:t>
      </w:r>
      <w:r w:rsidR="0026600B">
        <w:fldChar w:fldCharType="end"/>
      </w:r>
      <w:r w:rsidR="00A306ED">
        <w:t>.</w:t>
      </w:r>
      <w:r w:rsidR="0026600B">
        <w:t xml:space="preserve"> </w:t>
      </w:r>
      <w:commentRangeStart w:id="95"/>
      <w:r w:rsidR="0026600B">
        <w:t xml:space="preserve">This value was preferred over the estimate for </w:t>
      </w:r>
      <w:commentRangeStart w:id="96"/>
      <w:r w:rsidR="0026600B">
        <w:t xml:space="preserve">Californian sea lions </w:t>
      </w:r>
      <w:commentRangeEnd w:id="96"/>
      <w:r w:rsidR="0026600B">
        <w:rPr>
          <w:rStyle w:val="CommentReference"/>
        </w:rPr>
        <w:commentReference w:id="96"/>
      </w:r>
      <w:r w:rsidR="0026600B">
        <w:t>of 7.33</w:t>
      </w:r>
      <w:r w:rsidR="00A306ED">
        <w:t xml:space="preserve"> </w:t>
      </w:r>
      <w:r w:rsidR="0026600B">
        <w:t xml:space="preserve">J/kg/stroke </w:t>
      </w:r>
      <w:ins w:id="97" w:author="Rob Harcourt" w:date="2017-03-23T17:57:00Z">
        <w:r w:rsidR="00464677">
          <w:t>(</w:t>
        </w:r>
      </w:ins>
      <w:proofErr w:type="spellStart"/>
      <w:del w:id="98" w:author="Rob Harcourt" w:date="2017-03-23T17:57:00Z">
        <w:r w:rsidR="0026600B" w:rsidDel="00464677">
          <w:delText xml:space="preserve">found [Dassis or </w:delText>
        </w:r>
      </w:del>
      <w:r w:rsidR="0026600B">
        <w:t>Feldkamp</w:t>
      </w:r>
      <w:proofErr w:type="spellEnd"/>
      <w:ins w:id="99" w:author="Rob Harcourt" w:date="2017-03-23T17:57:00Z">
        <w:r w:rsidR="00464677">
          <w:t xml:space="preserve"> 1987)</w:t>
        </w:r>
      </w:ins>
      <w:del w:id="100" w:author="Rob Harcourt" w:date="2017-03-23T17:57:00Z">
        <w:r w:rsidR="0026600B" w:rsidDel="00464677">
          <w:delText>?]</w:delText>
        </w:r>
      </w:del>
      <w:r w:rsidR="0026600B">
        <w:t>, as the Northern fur seals and Antarctic fur seals estimate was calculated from wild seals, whereas the Californian sea lions were diving in captivity.</w:t>
      </w:r>
      <w:commentRangeEnd w:id="95"/>
      <w:r w:rsidR="00464677">
        <w:rPr>
          <w:rStyle w:val="CommentReference"/>
        </w:rPr>
        <w:commentReference w:id="95"/>
      </w:r>
      <w:r w:rsidR="0026600B">
        <w:t xml:space="preserve"> The excess energy expenditure was then plotted on histograms for comparison. </w:t>
      </w:r>
    </w:p>
    <w:p w14:paraId="0271BF97" w14:textId="2A7071E9" w:rsidR="004E176B" w:rsidRDefault="000227FB" w:rsidP="00DD42AA">
      <w:pPr>
        <w:sectPr w:rsidR="004E176B" w:rsidSect="004E176B">
          <w:pgSz w:w="11906" w:h="16838"/>
          <w:pgMar w:top="1440" w:right="1440" w:bottom="1440" w:left="1440" w:header="709" w:footer="709" w:gutter="0"/>
          <w:lnNumType w:countBy="1" w:restart="continuous"/>
          <w:cols w:space="708"/>
          <w:docGrid w:linePitch="360"/>
        </w:sectPr>
      </w:pPr>
      <w:r>
        <w:t>A</w:t>
      </w:r>
      <w:r w:rsidR="002A5AB8" w:rsidRPr="00B04073">
        <w:t xml:space="preserve">ll analysis was completed in R </w:t>
      </w:r>
      <w:r w:rsidR="002A5AB8">
        <w:fldChar w:fldCharType="begin"/>
      </w:r>
      <w:r w:rsidR="00115209">
        <w:instrText xml:space="preserve"> ADDIN EN.CITE &lt;EndNote&gt;&lt;Cite&gt;&lt;Author&gt;R Core Development Team&lt;/Author&gt;&lt;Year&gt;2015&lt;/Year&gt;&lt;RecNum&gt;1321&lt;/RecNum&gt;&lt;Prefix&gt;Version 3.1.3`; &lt;/Prefix&gt;&lt;DisplayText&gt;(Version 3.1.3; R Core Development Team 2015)&lt;/DisplayText&gt;&lt;record&gt;&lt;rec-number&gt;1321&lt;/rec-number&gt;&lt;foreign-keys&gt;&lt;key app="EN" db-id="0awtxres5f99sqeezaave003d5fw5zeed20t" timestamp="1457988859"&gt;1321&lt;/key&gt;&lt;/foreign-keys&gt;&lt;ref-type name="Computer Program"&gt;9&lt;/ref-type&gt;&lt;contributors&gt;&lt;authors&gt;&lt;author&gt;R Core Development Team,&lt;/author&gt;&lt;/authors&gt;&lt;/contributors&gt;&lt;titles&gt;&lt;title&gt;R: A language and environment for statistical computing.&lt;/title&gt;&lt;secondary-title&gt;R version 3.3.1&lt;/secondary-title&gt;&lt;/titles&gt;&lt;edition&gt;R package version 3.2.3 &lt;/edition&gt;&lt;dates&gt;&lt;year&gt;2015&lt;/year&gt;&lt;/dates&gt;&lt;pub-location&gt;Vienna, Austria&lt;/pub-location&gt;&lt;publisher&gt;R Foundation for Statistical Computing&lt;/publisher&gt;&lt;urls&gt;&lt;related-urls&gt;&lt;url&gt;https://www.R-project.org/&lt;/url&gt;&lt;/related-urls&gt;&lt;/urls&gt;&lt;/record&gt;&lt;/Cite&gt;&lt;/EndNote&gt;</w:instrText>
      </w:r>
      <w:r w:rsidR="002A5AB8">
        <w:fldChar w:fldCharType="separate"/>
      </w:r>
      <w:r w:rsidR="00115209">
        <w:rPr>
          <w:noProof/>
        </w:rPr>
        <w:t>(Version 3.1.3; R Core Development Team 2015)</w:t>
      </w:r>
      <w:r w:rsidR="002A5AB8">
        <w:fldChar w:fldCharType="end"/>
      </w:r>
      <w:r w:rsidR="002A5AB8">
        <w:t xml:space="preserve"> </w:t>
      </w:r>
      <w:r w:rsidR="002A5AB8" w:rsidRPr="00B04073">
        <w:t xml:space="preserve">and values are reported as mean ± SD. </w:t>
      </w:r>
    </w:p>
    <w:p w14:paraId="33356D65" w14:textId="17DCC263" w:rsidR="00EB2121" w:rsidRPr="00BF6058" w:rsidRDefault="00EB2121" w:rsidP="00DD42AA">
      <w:pPr>
        <w:rPr>
          <w:rFonts w:eastAsia="Calibri,Times New Roman"/>
          <w:color w:val="000000" w:themeColor="text1"/>
          <w:lang w:eastAsia="en-AU"/>
        </w:rPr>
      </w:pPr>
      <w:r w:rsidRPr="009503B7">
        <w:rPr>
          <w:b/>
        </w:rPr>
        <w:lastRenderedPageBreak/>
        <w:t>Table 1. Seal characteristics and summary metabolic rates from all trials.</w:t>
      </w:r>
      <w:r>
        <w:t xml:space="preserve"> </w:t>
      </w:r>
      <w:r w:rsidR="004E176B">
        <w:t>S</w:t>
      </w:r>
      <w:r w:rsidRPr="004C105C">
        <w:t>pecies</w:t>
      </w:r>
      <w:r w:rsidRPr="00E5037E">
        <w:t>, ID, mass</w:t>
      </w:r>
      <w:r>
        <w:t xml:space="preserve"> </w:t>
      </w:r>
      <w:r w:rsidRPr="004C105C">
        <w:rPr>
          <w:rFonts w:eastAsia="Calibri,Times New Roman"/>
          <w:color w:val="000000" w:themeColor="text1"/>
          <w:lang w:eastAsia="en-AU"/>
        </w:rPr>
        <w:t>(kg)</w:t>
      </w:r>
      <w:r w:rsidRPr="00E5037E">
        <w:t>, age</w:t>
      </w:r>
      <w:r>
        <w:t xml:space="preserve"> </w:t>
      </w:r>
      <w:r w:rsidRPr="004C105C">
        <w:rPr>
          <w:rFonts w:eastAsia="Calibri,Times New Roman"/>
          <w:color w:val="000000" w:themeColor="text1"/>
          <w:lang w:eastAsia="en-AU"/>
        </w:rPr>
        <w:t>(years)</w:t>
      </w:r>
      <w:r w:rsidRPr="00E5037E">
        <w:t xml:space="preserve"> and marine facility where housed</w:t>
      </w:r>
      <w:r>
        <w:t>,</w:t>
      </w:r>
      <w:r w:rsidRPr="00E5037E">
        <w:t xml:space="preserve"> type of accelerometer used, recording rate and method of attachment</w:t>
      </w:r>
      <w:r>
        <w:t xml:space="preserve"> </w:t>
      </w:r>
      <w:r w:rsidRPr="00E5037E">
        <w:t>for five fur seals and eight sea lions.</w:t>
      </w:r>
      <w:r w:rsidRPr="00524E86">
        <w:t xml:space="preserve"> </w:t>
      </w:r>
      <w:r w:rsidRPr="00E5037E">
        <w:t>Marine facili</w:t>
      </w:r>
      <w:r w:rsidR="001726D2">
        <w:t xml:space="preserve">ty: </w:t>
      </w:r>
      <w:r w:rsidRPr="00E5037E">
        <w:t>RF2 – Underwater World; RF3 – Taronga Zoo; RF4 – Open Water Research Station</w:t>
      </w:r>
      <w:r>
        <w:t xml:space="preserve">. *Indicates </w:t>
      </w:r>
      <w:r w:rsidR="00D522E8">
        <w:t>otariids</w:t>
      </w:r>
      <w:r>
        <w:t xml:space="preserve"> identified as subadults during trials.</w:t>
      </w:r>
    </w:p>
    <w:tbl>
      <w:tblPr>
        <w:tblStyle w:val="PlainTable21"/>
        <w:tblW w:w="8682" w:type="dxa"/>
        <w:tblBorders>
          <w:top w:val="single" w:sz="4" w:space="0" w:color="auto"/>
          <w:bottom w:val="single" w:sz="4" w:space="0" w:color="auto"/>
        </w:tblBorders>
        <w:tblLook w:val="04A0" w:firstRow="1" w:lastRow="0" w:firstColumn="1" w:lastColumn="0" w:noHBand="0" w:noVBand="1"/>
      </w:tblPr>
      <w:tblGrid>
        <w:gridCol w:w="1220"/>
        <w:gridCol w:w="913"/>
        <w:gridCol w:w="966"/>
        <w:gridCol w:w="827"/>
        <w:gridCol w:w="913"/>
        <w:gridCol w:w="1302"/>
        <w:gridCol w:w="1194"/>
        <w:gridCol w:w="1347"/>
      </w:tblGrid>
      <w:tr w:rsidR="004E176B" w:rsidRPr="004C105C" w14:paraId="2440F801" w14:textId="77777777" w:rsidTr="004E176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bottom w:val="nil"/>
            </w:tcBorders>
            <w:noWrap/>
            <w:vAlign w:val="center"/>
            <w:hideMark/>
          </w:tcPr>
          <w:p w14:paraId="23B29C6D" w14:textId="77777777" w:rsidR="004E176B" w:rsidRPr="004C105C" w:rsidRDefault="004E176B" w:rsidP="00DD42AA">
            <w:pPr>
              <w:rPr>
                <w:b w:val="0"/>
                <w:lang w:eastAsia="en-AU"/>
              </w:rPr>
            </w:pPr>
            <w:r w:rsidRPr="004C105C">
              <w:rPr>
                <w:lang w:eastAsia="en-AU"/>
              </w:rPr>
              <w:t>Species</w:t>
            </w:r>
          </w:p>
        </w:tc>
        <w:tc>
          <w:tcPr>
            <w:tcW w:w="913" w:type="dxa"/>
            <w:tcBorders>
              <w:bottom w:val="nil"/>
            </w:tcBorders>
            <w:noWrap/>
            <w:vAlign w:val="bottom"/>
          </w:tcPr>
          <w:p w14:paraId="1627C82F"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ID</w:t>
            </w:r>
          </w:p>
        </w:tc>
        <w:tc>
          <w:tcPr>
            <w:tcW w:w="966" w:type="dxa"/>
            <w:tcBorders>
              <w:bottom w:val="nil"/>
            </w:tcBorders>
            <w:noWrap/>
            <w:vAlign w:val="bottom"/>
          </w:tcPr>
          <w:p w14:paraId="0F376A9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 xml:space="preserve">Mass </w:t>
            </w:r>
          </w:p>
        </w:tc>
        <w:tc>
          <w:tcPr>
            <w:tcW w:w="827" w:type="dxa"/>
            <w:tcBorders>
              <w:bottom w:val="nil"/>
            </w:tcBorders>
            <w:noWrap/>
            <w:vAlign w:val="bottom"/>
          </w:tcPr>
          <w:p w14:paraId="5C0139E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Age</w:t>
            </w:r>
          </w:p>
        </w:tc>
        <w:tc>
          <w:tcPr>
            <w:tcW w:w="913" w:type="dxa"/>
            <w:tcBorders>
              <w:bottom w:val="nil"/>
            </w:tcBorders>
            <w:vAlign w:val="bottom"/>
          </w:tcPr>
          <w:p w14:paraId="361780AD"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Marine</w:t>
            </w:r>
          </w:p>
        </w:tc>
        <w:tc>
          <w:tcPr>
            <w:tcW w:w="1302" w:type="dxa"/>
            <w:tcBorders>
              <w:bottom w:val="nil"/>
            </w:tcBorders>
            <w:vAlign w:val="bottom"/>
          </w:tcPr>
          <w:p w14:paraId="3EB04F4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Device</w:t>
            </w:r>
          </w:p>
        </w:tc>
        <w:tc>
          <w:tcPr>
            <w:tcW w:w="1194" w:type="dxa"/>
            <w:tcBorders>
              <w:bottom w:val="nil"/>
            </w:tcBorders>
            <w:vAlign w:val="bottom"/>
          </w:tcPr>
          <w:p w14:paraId="0CDF30B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Recording </w:t>
            </w:r>
          </w:p>
        </w:tc>
        <w:tc>
          <w:tcPr>
            <w:tcW w:w="1347" w:type="dxa"/>
            <w:tcBorders>
              <w:bottom w:val="nil"/>
            </w:tcBorders>
            <w:vAlign w:val="bottom"/>
          </w:tcPr>
          <w:p w14:paraId="695D8E7C"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Attachment </w:t>
            </w:r>
          </w:p>
        </w:tc>
      </w:tr>
      <w:tr w:rsidR="004E176B" w:rsidRPr="004C105C" w14:paraId="12550BCD"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single" w:sz="4" w:space="0" w:color="auto"/>
            </w:tcBorders>
            <w:noWrap/>
            <w:vAlign w:val="center"/>
          </w:tcPr>
          <w:p w14:paraId="6B76F3DC" w14:textId="77777777" w:rsidR="004E176B" w:rsidRPr="004C105C" w:rsidRDefault="004E176B" w:rsidP="00DD42AA">
            <w:pPr>
              <w:rPr>
                <w:lang w:eastAsia="en-AU"/>
              </w:rPr>
            </w:pPr>
          </w:p>
        </w:tc>
        <w:tc>
          <w:tcPr>
            <w:tcW w:w="913" w:type="dxa"/>
            <w:tcBorders>
              <w:top w:val="nil"/>
              <w:bottom w:val="single" w:sz="4" w:space="0" w:color="auto"/>
            </w:tcBorders>
            <w:noWrap/>
            <w:vAlign w:val="center"/>
          </w:tcPr>
          <w:p w14:paraId="4D76334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66" w:type="dxa"/>
            <w:tcBorders>
              <w:top w:val="nil"/>
              <w:bottom w:val="single" w:sz="4" w:space="0" w:color="auto"/>
            </w:tcBorders>
            <w:noWrap/>
            <w:vAlign w:val="center"/>
          </w:tcPr>
          <w:p w14:paraId="4A9A54C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827" w:type="dxa"/>
            <w:tcBorders>
              <w:top w:val="nil"/>
              <w:bottom w:val="single" w:sz="4" w:space="0" w:color="auto"/>
            </w:tcBorders>
            <w:noWrap/>
            <w:vAlign w:val="center"/>
          </w:tcPr>
          <w:p w14:paraId="1DB4422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13" w:type="dxa"/>
            <w:tcBorders>
              <w:top w:val="nil"/>
              <w:bottom w:val="single" w:sz="4" w:space="0" w:color="auto"/>
            </w:tcBorders>
          </w:tcPr>
          <w:p w14:paraId="275A6115" w14:textId="77777777" w:rsidR="004E176B" w:rsidRPr="00115209"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115209">
              <w:rPr>
                <w:lang w:eastAsia="en-AU"/>
              </w:rPr>
              <w:t>facility</w:t>
            </w:r>
          </w:p>
        </w:tc>
        <w:tc>
          <w:tcPr>
            <w:tcW w:w="1302" w:type="dxa"/>
            <w:tcBorders>
              <w:top w:val="nil"/>
              <w:bottom w:val="single" w:sz="4" w:space="0" w:color="auto"/>
            </w:tcBorders>
          </w:tcPr>
          <w:p w14:paraId="514B1BB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1194" w:type="dxa"/>
            <w:tcBorders>
              <w:top w:val="nil"/>
              <w:bottom w:val="single" w:sz="4" w:space="0" w:color="auto"/>
            </w:tcBorders>
          </w:tcPr>
          <w:p w14:paraId="497371C8" w14:textId="77777777" w:rsidR="004E176B" w:rsidRPr="00115209"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115209">
              <w:rPr>
                <w:lang w:eastAsia="en-AU"/>
              </w:rPr>
              <w:t>rate</w:t>
            </w:r>
          </w:p>
        </w:tc>
        <w:tc>
          <w:tcPr>
            <w:tcW w:w="1347" w:type="dxa"/>
            <w:tcBorders>
              <w:top w:val="nil"/>
              <w:bottom w:val="single" w:sz="4" w:space="0" w:color="auto"/>
            </w:tcBorders>
          </w:tcPr>
          <w:p w14:paraId="6CE0DCDF" w14:textId="77777777" w:rsidR="004E176B" w:rsidRPr="00115209"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115209">
              <w:rPr>
                <w:lang w:eastAsia="en-AU"/>
              </w:rPr>
              <w:t>method</w:t>
            </w:r>
          </w:p>
        </w:tc>
      </w:tr>
      <w:tr w:rsidR="001726D2" w:rsidRPr="004C105C" w14:paraId="3ACC9879" w14:textId="77777777" w:rsidTr="00B77451">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tcBorders>
            <w:noWrap/>
            <w:hideMark/>
          </w:tcPr>
          <w:p w14:paraId="63B27164" w14:textId="77777777" w:rsidR="001726D2" w:rsidRPr="004C105C" w:rsidRDefault="001726D2" w:rsidP="00DD42AA">
            <w:pPr>
              <w:rPr>
                <w:rFonts w:eastAsia="Times New Roman"/>
                <w:b w:val="0"/>
                <w:color w:val="000000"/>
                <w:lang w:eastAsia="en-AU"/>
              </w:rPr>
            </w:pPr>
            <w:r w:rsidRPr="004C105C">
              <w:rPr>
                <w:lang w:eastAsia="en-AU"/>
              </w:rPr>
              <w:t>Australian fur seal</w:t>
            </w:r>
          </w:p>
        </w:tc>
        <w:tc>
          <w:tcPr>
            <w:tcW w:w="913" w:type="dxa"/>
            <w:tcBorders>
              <w:top w:val="single" w:sz="4" w:space="0" w:color="auto"/>
              <w:bottom w:val="nil"/>
            </w:tcBorders>
            <w:noWrap/>
            <w:hideMark/>
          </w:tcPr>
          <w:p w14:paraId="4FB4F2D4"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AFF1</w:t>
            </w:r>
          </w:p>
        </w:tc>
        <w:tc>
          <w:tcPr>
            <w:tcW w:w="966" w:type="dxa"/>
            <w:tcBorders>
              <w:top w:val="single" w:sz="4" w:space="0" w:color="auto"/>
              <w:bottom w:val="nil"/>
            </w:tcBorders>
            <w:noWrap/>
            <w:vAlign w:val="center"/>
            <w:hideMark/>
          </w:tcPr>
          <w:p w14:paraId="6BD47F43"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69-78</w:t>
            </w:r>
          </w:p>
        </w:tc>
        <w:tc>
          <w:tcPr>
            <w:tcW w:w="827" w:type="dxa"/>
            <w:tcBorders>
              <w:top w:val="single" w:sz="4" w:space="0" w:color="auto"/>
              <w:bottom w:val="nil"/>
            </w:tcBorders>
            <w:noWrap/>
            <w:vAlign w:val="center"/>
            <w:hideMark/>
          </w:tcPr>
          <w:p w14:paraId="52231BC9"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17</w:t>
            </w:r>
          </w:p>
        </w:tc>
        <w:tc>
          <w:tcPr>
            <w:tcW w:w="913" w:type="dxa"/>
            <w:tcBorders>
              <w:top w:val="single" w:sz="4" w:space="0" w:color="auto"/>
              <w:bottom w:val="nil"/>
            </w:tcBorders>
            <w:vAlign w:val="center"/>
          </w:tcPr>
          <w:p w14:paraId="27EDBDF8"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single" w:sz="4" w:space="0" w:color="auto"/>
              <w:bottom w:val="nil"/>
            </w:tcBorders>
            <w:vAlign w:val="center"/>
          </w:tcPr>
          <w:p w14:paraId="669DA5A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G6a+</w:t>
            </w:r>
          </w:p>
        </w:tc>
        <w:tc>
          <w:tcPr>
            <w:tcW w:w="1194" w:type="dxa"/>
            <w:tcBorders>
              <w:top w:val="single" w:sz="4" w:space="0" w:color="auto"/>
              <w:bottom w:val="nil"/>
            </w:tcBorders>
            <w:vAlign w:val="center"/>
          </w:tcPr>
          <w:p w14:paraId="48E94B0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38F0A822"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1726D2" w:rsidRPr="004C105C" w14:paraId="1EA2404D" w14:textId="77777777" w:rsidTr="00B774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bottom w:val="single" w:sz="4" w:space="0" w:color="auto"/>
            </w:tcBorders>
            <w:hideMark/>
          </w:tcPr>
          <w:p w14:paraId="56021C6B" w14:textId="77777777" w:rsidR="001726D2" w:rsidRPr="004C105C" w:rsidRDefault="001726D2" w:rsidP="00DD42AA">
            <w:pPr>
              <w:rPr>
                <w:lang w:eastAsia="en-AU"/>
              </w:rPr>
            </w:pPr>
          </w:p>
        </w:tc>
        <w:tc>
          <w:tcPr>
            <w:tcW w:w="913" w:type="dxa"/>
            <w:tcBorders>
              <w:top w:val="nil"/>
              <w:bottom w:val="single" w:sz="4" w:space="0" w:color="auto"/>
            </w:tcBorders>
            <w:noWrap/>
            <w:hideMark/>
          </w:tcPr>
          <w:p w14:paraId="2A09132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AFM1</w:t>
            </w:r>
          </w:p>
        </w:tc>
        <w:tc>
          <w:tcPr>
            <w:tcW w:w="966" w:type="dxa"/>
            <w:tcBorders>
              <w:top w:val="nil"/>
              <w:bottom w:val="single" w:sz="4" w:space="0" w:color="auto"/>
            </w:tcBorders>
            <w:noWrap/>
            <w:vAlign w:val="center"/>
            <w:hideMark/>
          </w:tcPr>
          <w:p w14:paraId="392FC62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179-182</w:t>
            </w:r>
          </w:p>
        </w:tc>
        <w:tc>
          <w:tcPr>
            <w:tcW w:w="827" w:type="dxa"/>
            <w:tcBorders>
              <w:top w:val="nil"/>
              <w:bottom w:val="single" w:sz="4" w:space="0" w:color="auto"/>
            </w:tcBorders>
            <w:noWrap/>
            <w:vAlign w:val="center"/>
            <w:hideMark/>
          </w:tcPr>
          <w:p w14:paraId="78D1DF5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14</w:t>
            </w:r>
          </w:p>
        </w:tc>
        <w:tc>
          <w:tcPr>
            <w:tcW w:w="913" w:type="dxa"/>
            <w:tcBorders>
              <w:top w:val="nil"/>
              <w:bottom w:val="single" w:sz="4" w:space="0" w:color="auto"/>
            </w:tcBorders>
            <w:vAlign w:val="center"/>
          </w:tcPr>
          <w:p w14:paraId="2671311F"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RF2</w:t>
            </w:r>
          </w:p>
        </w:tc>
        <w:tc>
          <w:tcPr>
            <w:tcW w:w="1302" w:type="dxa"/>
            <w:tcBorders>
              <w:top w:val="nil"/>
              <w:bottom w:val="single" w:sz="4" w:space="0" w:color="auto"/>
            </w:tcBorders>
          </w:tcPr>
          <w:p w14:paraId="5F762E2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53D486D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vAlign w:val="center"/>
          </w:tcPr>
          <w:p w14:paraId="1B460B06"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676F6A58" w14:textId="77777777" w:rsidTr="001726D2">
        <w:trPr>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nil"/>
            </w:tcBorders>
            <w:hideMark/>
          </w:tcPr>
          <w:p w14:paraId="64A30242" w14:textId="6B668E83" w:rsidR="004E176B" w:rsidRPr="001726D2" w:rsidRDefault="001726D2" w:rsidP="00DD42AA">
            <w:pPr>
              <w:rPr>
                <w:lang w:eastAsia="en-AU"/>
              </w:rPr>
            </w:pPr>
            <w:r w:rsidRPr="001726D2">
              <w:rPr>
                <w:lang w:eastAsia="en-AU"/>
              </w:rPr>
              <w:t>Australian sea lion</w:t>
            </w:r>
          </w:p>
        </w:tc>
        <w:tc>
          <w:tcPr>
            <w:tcW w:w="913" w:type="dxa"/>
            <w:tcBorders>
              <w:top w:val="nil"/>
              <w:bottom w:val="nil"/>
            </w:tcBorders>
            <w:noWrap/>
            <w:vAlign w:val="center"/>
            <w:hideMark/>
          </w:tcPr>
          <w:p w14:paraId="5C9A8B7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ASM1</w:t>
            </w:r>
          </w:p>
        </w:tc>
        <w:tc>
          <w:tcPr>
            <w:tcW w:w="966" w:type="dxa"/>
            <w:tcBorders>
              <w:top w:val="nil"/>
              <w:bottom w:val="nil"/>
            </w:tcBorders>
            <w:noWrap/>
            <w:vAlign w:val="center"/>
            <w:hideMark/>
          </w:tcPr>
          <w:p w14:paraId="2FE47CB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153-160</w:t>
            </w:r>
          </w:p>
        </w:tc>
        <w:tc>
          <w:tcPr>
            <w:tcW w:w="827" w:type="dxa"/>
            <w:tcBorders>
              <w:top w:val="nil"/>
              <w:bottom w:val="nil"/>
            </w:tcBorders>
            <w:noWrap/>
            <w:vAlign w:val="center"/>
            <w:hideMark/>
          </w:tcPr>
          <w:p w14:paraId="6B914C5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12</w:t>
            </w:r>
          </w:p>
        </w:tc>
        <w:tc>
          <w:tcPr>
            <w:tcW w:w="913" w:type="dxa"/>
            <w:tcBorders>
              <w:top w:val="nil"/>
              <w:bottom w:val="nil"/>
            </w:tcBorders>
            <w:vAlign w:val="center"/>
          </w:tcPr>
          <w:p w14:paraId="4029EFC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RF3</w:t>
            </w:r>
          </w:p>
        </w:tc>
        <w:tc>
          <w:tcPr>
            <w:tcW w:w="1302" w:type="dxa"/>
            <w:tcBorders>
              <w:top w:val="nil"/>
              <w:bottom w:val="nil"/>
            </w:tcBorders>
            <w:vAlign w:val="center"/>
          </w:tcPr>
          <w:p w14:paraId="23E1A22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221696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57A107E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5E03C316"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noWrap/>
            <w:hideMark/>
          </w:tcPr>
          <w:p w14:paraId="2318E56A" w14:textId="77777777" w:rsidR="004E176B" w:rsidRPr="004C105C" w:rsidRDefault="004E176B" w:rsidP="00DD42AA">
            <w:pPr>
              <w:rPr>
                <w:rFonts w:eastAsia="Times New Roman"/>
                <w:b w:val="0"/>
                <w:color w:val="000000"/>
                <w:lang w:eastAsia="en-AU"/>
              </w:rPr>
            </w:pPr>
            <w:r w:rsidRPr="004C105C">
              <w:rPr>
                <w:lang w:eastAsia="en-AU"/>
              </w:rPr>
              <w:t>New Zealand fur seal</w:t>
            </w:r>
          </w:p>
        </w:tc>
        <w:tc>
          <w:tcPr>
            <w:tcW w:w="913" w:type="dxa"/>
            <w:tcBorders>
              <w:top w:val="single" w:sz="4" w:space="0" w:color="auto"/>
              <w:bottom w:val="nil"/>
            </w:tcBorders>
            <w:noWrap/>
            <w:hideMark/>
          </w:tcPr>
          <w:p w14:paraId="0D25E5E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NFM1*</w:t>
            </w:r>
          </w:p>
        </w:tc>
        <w:tc>
          <w:tcPr>
            <w:tcW w:w="966" w:type="dxa"/>
            <w:tcBorders>
              <w:top w:val="single" w:sz="4" w:space="0" w:color="auto"/>
              <w:bottom w:val="nil"/>
            </w:tcBorders>
            <w:noWrap/>
            <w:vAlign w:val="center"/>
            <w:hideMark/>
          </w:tcPr>
          <w:p w14:paraId="01F2ADD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54-55</w:t>
            </w:r>
          </w:p>
        </w:tc>
        <w:tc>
          <w:tcPr>
            <w:tcW w:w="827" w:type="dxa"/>
            <w:tcBorders>
              <w:top w:val="single" w:sz="4" w:space="0" w:color="auto"/>
              <w:bottom w:val="nil"/>
            </w:tcBorders>
            <w:noWrap/>
            <w:vAlign w:val="center"/>
            <w:hideMark/>
          </w:tcPr>
          <w:p w14:paraId="5602A99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8</w:t>
            </w:r>
          </w:p>
        </w:tc>
        <w:tc>
          <w:tcPr>
            <w:tcW w:w="913" w:type="dxa"/>
            <w:tcBorders>
              <w:top w:val="single" w:sz="4" w:space="0" w:color="auto"/>
              <w:bottom w:val="nil"/>
            </w:tcBorders>
            <w:vAlign w:val="center"/>
          </w:tcPr>
          <w:p w14:paraId="3F30624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single" w:sz="4" w:space="0" w:color="auto"/>
              <w:bottom w:val="nil"/>
            </w:tcBorders>
          </w:tcPr>
          <w:p w14:paraId="3E36B0D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single" w:sz="4" w:space="0" w:color="auto"/>
              <w:bottom w:val="nil"/>
            </w:tcBorders>
            <w:vAlign w:val="center"/>
          </w:tcPr>
          <w:p w14:paraId="532AA4F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2607331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715520F2"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hideMark/>
          </w:tcPr>
          <w:p w14:paraId="51600EE3" w14:textId="77777777" w:rsidR="004E176B" w:rsidRPr="004C105C" w:rsidRDefault="004E176B" w:rsidP="00DD42AA">
            <w:pPr>
              <w:rPr>
                <w:lang w:eastAsia="en-AU"/>
              </w:rPr>
            </w:pPr>
          </w:p>
        </w:tc>
        <w:tc>
          <w:tcPr>
            <w:tcW w:w="913" w:type="dxa"/>
            <w:tcBorders>
              <w:top w:val="nil"/>
              <w:bottom w:val="nil"/>
            </w:tcBorders>
            <w:noWrap/>
            <w:hideMark/>
          </w:tcPr>
          <w:p w14:paraId="6D2809E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NFM2</w:t>
            </w:r>
          </w:p>
        </w:tc>
        <w:tc>
          <w:tcPr>
            <w:tcW w:w="966" w:type="dxa"/>
            <w:tcBorders>
              <w:top w:val="nil"/>
              <w:bottom w:val="nil"/>
            </w:tcBorders>
            <w:noWrap/>
            <w:vAlign w:val="center"/>
            <w:hideMark/>
          </w:tcPr>
          <w:p w14:paraId="341000C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149-161</w:t>
            </w:r>
          </w:p>
        </w:tc>
        <w:tc>
          <w:tcPr>
            <w:tcW w:w="827" w:type="dxa"/>
            <w:tcBorders>
              <w:top w:val="nil"/>
              <w:bottom w:val="nil"/>
            </w:tcBorders>
            <w:noWrap/>
            <w:vAlign w:val="center"/>
            <w:hideMark/>
          </w:tcPr>
          <w:p w14:paraId="64FA14C6"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11</w:t>
            </w:r>
          </w:p>
        </w:tc>
        <w:tc>
          <w:tcPr>
            <w:tcW w:w="913" w:type="dxa"/>
            <w:tcBorders>
              <w:top w:val="nil"/>
              <w:bottom w:val="nil"/>
            </w:tcBorders>
            <w:vAlign w:val="center"/>
          </w:tcPr>
          <w:p w14:paraId="68FBEB4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nil"/>
              <w:bottom w:val="nil"/>
            </w:tcBorders>
          </w:tcPr>
          <w:p w14:paraId="237D426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176A4EA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64591F15"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32E54092"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hideMark/>
          </w:tcPr>
          <w:p w14:paraId="69DDDA60" w14:textId="77777777" w:rsidR="004E176B" w:rsidRPr="004C105C" w:rsidRDefault="004E176B" w:rsidP="00DD42AA">
            <w:pPr>
              <w:rPr>
                <w:lang w:eastAsia="en-AU"/>
              </w:rPr>
            </w:pPr>
          </w:p>
        </w:tc>
        <w:tc>
          <w:tcPr>
            <w:tcW w:w="913" w:type="dxa"/>
            <w:tcBorders>
              <w:top w:val="nil"/>
              <w:bottom w:val="single" w:sz="4" w:space="0" w:color="auto"/>
            </w:tcBorders>
            <w:noWrap/>
            <w:hideMark/>
          </w:tcPr>
          <w:p w14:paraId="7F0F757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NFM3</w:t>
            </w:r>
          </w:p>
        </w:tc>
        <w:tc>
          <w:tcPr>
            <w:tcW w:w="966" w:type="dxa"/>
            <w:tcBorders>
              <w:top w:val="nil"/>
              <w:bottom w:val="single" w:sz="4" w:space="0" w:color="auto"/>
            </w:tcBorders>
            <w:noWrap/>
            <w:vAlign w:val="center"/>
            <w:hideMark/>
          </w:tcPr>
          <w:p w14:paraId="0F19E88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154</w:t>
            </w:r>
          </w:p>
        </w:tc>
        <w:tc>
          <w:tcPr>
            <w:tcW w:w="827" w:type="dxa"/>
            <w:tcBorders>
              <w:top w:val="nil"/>
              <w:bottom w:val="single" w:sz="4" w:space="0" w:color="auto"/>
            </w:tcBorders>
            <w:noWrap/>
            <w:vAlign w:val="center"/>
            <w:hideMark/>
          </w:tcPr>
          <w:p w14:paraId="6FF9CFB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13</w:t>
            </w:r>
          </w:p>
        </w:tc>
        <w:tc>
          <w:tcPr>
            <w:tcW w:w="913" w:type="dxa"/>
            <w:tcBorders>
              <w:top w:val="nil"/>
              <w:bottom w:val="single" w:sz="4" w:space="0" w:color="auto"/>
            </w:tcBorders>
            <w:vAlign w:val="center"/>
          </w:tcPr>
          <w:p w14:paraId="5DA28F6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nil"/>
              <w:bottom w:val="single" w:sz="4" w:space="0" w:color="auto"/>
            </w:tcBorders>
          </w:tcPr>
          <w:p w14:paraId="40650A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7F4F1DB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tcPr>
          <w:p w14:paraId="1934E9C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500B2F88"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tcPr>
          <w:p w14:paraId="1FEAF08A" w14:textId="77777777" w:rsidR="004E176B" w:rsidRPr="004C105C" w:rsidRDefault="004E176B" w:rsidP="00DD42AA">
            <w:pPr>
              <w:rPr>
                <w:b w:val="0"/>
                <w:lang w:eastAsia="en-AU"/>
              </w:rPr>
            </w:pPr>
            <w:r w:rsidRPr="004C105C">
              <w:rPr>
                <w:lang w:eastAsia="en-AU"/>
              </w:rPr>
              <w:t>Steller sea lion</w:t>
            </w:r>
          </w:p>
        </w:tc>
        <w:tc>
          <w:tcPr>
            <w:tcW w:w="913" w:type="dxa"/>
            <w:tcBorders>
              <w:top w:val="single" w:sz="4" w:space="0" w:color="auto"/>
              <w:bottom w:val="nil"/>
            </w:tcBorders>
            <w:noWrap/>
          </w:tcPr>
          <w:p w14:paraId="131AAD4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F00BO</w:t>
            </w:r>
          </w:p>
        </w:tc>
        <w:tc>
          <w:tcPr>
            <w:tcW w:w="966" w:type="dxa"/>
            <w:tcBorders>
              <w:top w:val="single" w:sz="4" w:space="0" w:color="auto"/>
              <w:bottom w:val="nil"/>
            </w:tcBorders>
            <w:noWrap/>
            <w:vAlign w:val="center"/>
          </w:tcPr>
          <w:p w14:paraId="01758FA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155-160</w:t>
            </w:r>
          </w:p>
        </w:tc>
        <w:tc>
          <w:tcPr>
            <w:tcW w:w="827" w:type="dxa"/>
            <w:tcBorders>
              <w:top w:val="single" w:sz="4" w:space="0" w:color="auto"/>
              <w:bottom w:val="nil"/>
            </w:tcBorders>
            <w:noWrap/>
            <w:vAlign w:val="center"/>
          </w:tcPr>
          <w:p w14:paraId="1613AE0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w:t>
            </w:r>
          </w:p>
        </w:tc>
        <w:tc>
          <w:tcPr>
            <w:tcW w:w="913" w:type="dxa"/>
            <w:tcBorders>
              <w:top w:val="single" w:sz="4" w:space="0" w:color="auto"/>
              <w:bottom w:val="nil"/>
            </w:tcBorders>
            <w:vAlign w:val="center"/>
          </w:tcPr>
          <w:p w14:paraId="0C078E7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single" w:sz="4" w:space="0" w:color="auto"/>
              <w:bottom w:val="nil"/>
            </w:tcBorders>
          </w:tcPr>
          <w:p w14:paraId="18F16D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Daily Diary</w:t>
            </w:r>
          </w:p>
        </w:tc>
        <w:tc>
          <w:tcPr>
            <w:tcW w:w="1194" w:type="dxa"/>
            <w:tcBorders>
              <w:top w:val="single" w:sz="4" w:space="0" w:color="auto"/>
              <w:bottom w:val="nil"/>
            </w:tcBorders>
            <w:vAlign w:val="center"/>
          </w:tcPr>
          <w:p w14:paraId="010AFF0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single" w:sz="4" w:space="0" w:color="auto"/>
              <w:bottom w:val="nil"/>
            </w:tcBorders>
          </w:tcPr>
          <w:p w14:paraId="1DE777B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944EA51"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582B54FD" w14:textId="77777777" w:rsidR="004E176B" w:rsidRPr="004C105C" w:rsidRDefault="004E176B" w:rsidP="00DD42AA">
            <w:pPr>
              <w:rPr>
                <w:lang w:eastAsia="en-AU"/>
              </w:rPr>
            </w:pPr>
          </w:p>
        </w:tc>
        <w:tc>
          <w:tcPr>
            <w:tcW w:w="913" w:type="dxa"/>
            <w:tcBorders>
              <w:top w:val="nil"/>
              <w:bottom w:val="nil"/>
            </w:tcBorders>
            <w:noWrap/>
          </w:tcPr>
          <w:p w14:paraId="11684CE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F97HA</w:t>
            </w:r>
          </w:p>
        </w:tc>
        <w:tc>
          <w:tcPr>
            <w:tcW w:w="966" w:type="dxa"/>
            <w:tcBorders>
              <w:top w:val="nil"/>
              <w:bottom w:val="nil"/>
            </w:tcBorders>
            <w:noWrap/>
            <w:vAlign w:val="center"/>
          </w:tcPr>
          <w:p w14:paraId="695BB97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172-175</w:t>
            </w:r>
          </w:p>
        </w:tc>
        <w:tc>
          <w:tcPr>
            <w:tcW w:w="827" w:type="dxa"/>
            <w:tcBorders>
              <w:top w:val="nil"/>
              <w:bottom w:val="nil"/>
            </w:tcBorders>
            <w:noWrap/>
            <w:vAlign w:val="center"/>
          </w:tcPr>
          <w:p w14:paraId="7EE82D1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2C164058"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6CAF2EFB"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17AA4A2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7AEC3E8A"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r w:rsidR="004E176B" w:rsidRPr="004C105C" w14:paraId="45736115"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63DE2AB9" w14:textId="77777777" w:rsidR="004E176B" w:rsidRPr="004C105C" w:rsidRDefault="004E176B" w:rsidP="00DD42AA">
            <w:pPr>
              <w:rPr>
                <w:lang w:eastAsia="en-AU"/>
              </w:rPr>
            </w:pPr>
          </w:p>
        </w:tc>
        <w:tc>
          <w:tcPr>
            <w:tcW w:w="913" w:type="dxa"/>
            <w:tcBorders>
              <w:top w:val="nil"/>
              <w:bottom w:val="nil"/>
            </w:tcBorders>
            <w:noWrap/>
          </w:tcPr>
          <w:p w14:paraId="5D19DA7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F97SI</w:t>
            </w:r>
          </w:p>
        </w:tc>
        <w:tc>
          <w:tcPr>
            <w:tcW w:w="966" w:type="dxa"/>
            <w:tcBorders>
              <w:top w:val="nil"/>
              <w:bottom w:val="nil"/>
            </w:tcBorders>
            <w:noWrap/>
            <w:vAlign w:val="center"/>
          </w:tcPr>
          <w:p w14:paraId="43DDF5B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230-233</w:t>
            </w:r>
          </w:p>
        </w:tc>
        <w:tc>
          <w:tcPr>
            <w:tcW w:w="827" w:type="dxa"/>
            <w:tcBorders>
              <w:top w:val="nil"/>
              <w:bottom w:val="nil"/>
            </w:tcBorders>
            <w:noWrap/>
            <w:vAlign w:val="center"/>
          </w:tcPr>
          <w:p w14:paraId="352877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6C7A536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2BDFA41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3DA5D27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1D87816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4033007"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tcPr>
          <w:p w14:paraId="76604468" w14:textId="77777777" w:rsidR="004E176B" w:rsidRPr="004C105C" w:rsidRDefault="004E176B" w:rsidP="00DD42AA">
            <w:pPr>
              <w:rPr>
                <w:lang w:eastAsia="en-AU"/>
              </w:rPr>
            </w:pPr>
          </w:p>
        </w:tc>
        <w:tc>
          <w:tcPr>
            <w:tcW w:w="913" w:type="dxa"/>
            <w:tcBorders>
              <w:top w:val="nil"/>
              <w:bottom w:val="single" w:sz="4" w:space="0" w:color="auto"/>
            </w:tcBorders>
            <w:noWrap/>
          </w:tcPr>
          <w:p w14:paraId="662D4B8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F00YA</w:t>
            </w:r>
          </w:p>
        </w:tc>
        <w:tc>
          <w:tcPr>
            <w:tcW w:w="966" w:type="dxa"/>
            <w:tcBorders>
              <w:top w:val="nil"/>
              <w:bottom w:val="single" w:sz="4" w:space="0" w:color="auto"/>
            </w:tcBorders>
            <w:noWrap/>
            <w:vAlign w:val="center"/>
          </w:tcPr>
          <w:p w14:paraId="72B8778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214-218</w:t>
            </w:r>
          </w:p>
        </w:tc>
        <w:tc>
          <w:tcPr>
            <w:tcW w:w="827" w:type="dxa"/>
            <w:tcBorders>
              <w:top w:val="nil"/>
              <w:bottom w:val="single" w:sz="4" w:space="0" w:color="auto"/>
            </w:tcBorders>
            <w:noWrap/>
            <w:vAlign w:val="center"/>
          </w:tcPr>
          <w:p w14:paraId="29CD5F7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15</w:t>
            </w:r>
          </w:p>
        </w:tc>
        <w:tc>
          <w:tcPr>
            <w:tcW w:w="913" w:type="dxa"/>
            <w:tcBorders>
              <w:top w:val="nil"/>
              <w:bottom w:val="single" w:sz="4" w:space="0" w:color="auto"/>
            </w:tcBorders>
            <w:vAlign w:val="center"/>
          </w:tcPr>
          <w:p w14:paraId="46D321E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single" w:sz="4" w:space="0" w:color="auto"/>
            </w:tcBorders>
          </w:tcPr>
          <w:p w14:paraId="2CC983E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single" w:sz="4" w:space="0" w:color="auto"/>
            </w:tcBorders>
            <w:vAlign w:val="center"/>
          </w:tcPr>
          <w:p w14:paraId="49D6D41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single" w:sz="4" w:space="0" w:color="auto"/>
            </w:tcBorders>
          </w:tcPr>
          <w:p w14:paraId="51946581"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bl>
    <w:p w14:paraId="2DC85560" w14:textId="77777777" w:rsidR="002A5AB8" w:rsidRDefault="002A5AB8" w:rsidP="00DD42AA"/>
    <w:p w14:paraId="79801C5D" w14:textId="77777777" w:rsidR="002A5AB8" w:rsidRPr="0000039F" w:rsidRDefault="002A5AB8" w:rsidP="00DD42AA">
      <w:pPr>
        <w:rPr>
          <w:b/>
        </w:rPr>
      </w:pPr>
      <w:r w:rsidRPr="0000039F">
        <w:rPr>
          <w:b/>
        </w:rPr>
        <w:t>Results</w:t>
      </w:r>
    </w:p>
    <w:p w14:paraId="42CD097B" w14:textId="4B9630BC" w:rsidR="002A5AB8" w:rsidRPr="0000039F" w:rsidRDefault="00E52FB4" w:rsidP="00DD42AA">
      <w:pPr>
        <w:rPr>
          <w:i/>
          <w:lang w:eastAsia="en-AU"/>
        </w:rPr>
      </w:pPr>
      <w:r w:rsidRPr="0000039F">
        <w:rPr>
          <w:i/>
          <w:lang w:eastAsia="en-AU"/>
        </w:rPr>
        <w:t>Predicting s</w:t>
      </w:r>
      <w:commentRangeStart w:id="101"/>
      <w:r w:rsidR="002A5AB8" w:rsidRPr="0000039F">
        <w:rPr>
          <w:i/>
          <w:lang w:eastAsia="en-AU"/>
        </w:rPr>
        <w:t xml:space="preserve">troke </w:t>
      </w:r>
      <w:commentRangeEnd w:id="101"/>
      <w:r w:rsidR="002A5AB8" w:rsidRPr="0000039F">
        <w:rPr>
          <w:rStyle w:val="CommentReference"/>
          <w:i/>
        </w:rPr>
        <w:commentReference w:id="101"/>
      </w:r>
      <w:r w:rsidR="002A5AB8" w:rsidRPr="0000039F">
        <w:rPr>
          <w:i/>
          <w:lang w:eastAsia="en-AU"/>
        </w:rPr>
        <w:t>rates</w:t>
      </w:r>
    </w:p>
    <w:p w14:paraId="4F725885" w14:textId="6C8EF049" w:rsidR="00082B11" w:rsidRDefault="002A5AB8" w:rsidP="00DD42AA">
      <w:r w:rsidRPr="00193578">
        <w:t>We tested 25 different combinations of minimum gradient before peak</w:t>
      </w:r>
      <w:r>
        <w:t xml:space="preserve"> (</w:t>
      </w:r>
      <w:r w:rsidR="00224572">
        <w:t>tape</w:t>
      </w:r>
      <w:r>
        <w:t xml:space="preserve">: 10-50; </w:t>
      </w:r>
      <w:r w:rsidR="00224572">
        <w:t>harness</w:t>
      </w:r>
      <w:r>
        <w:t>: 60-100)</w:t>
      </w:r>
      <w:r w:rsidRPr="00193578">
        <w:t xml:space="preserve"> and </w:t>
      </w:r>
      <w:r>
        <w:t>running means (0.1-4 sec) to smooth data</w:t>
      </w:r>
      <w:r w:rsidRPr="00193578">
        <w:t>.</w:t>
      </w:r>
      <w:r>
        <w:t xml:space="preserve"> </w:t>
      </w:r>
      <w:commentRangeStart w:id="102"/>
      <w:r w:rsidR="000227FB">
        <w:t xml:space="preserve">A larger gradient was required for the </w:t>
      </w:r>
      <w:r w:rsidR="00224572">
        <w:t>otariids</w:t>
      </w:r>
      <w:r w:rsidR="000227FB">
        <w:t xml:space="preserve"> wearing harnesses because</w:t>
      </w:r>
      <w:r w:rsidR="00224572">
        <w:t xml:space="preserve"> of the noise generated from the higher sampling rate of the accelerometer (32 Hz vs 25 Hz) and movement from the harness</w:t>
      </w:r>
      <w:commentRangeEnd w:id="102"/>
      <w:r w:rsidR="00224572">
        <w:rPr>
          <w:rStyle w:val="CommentReference"/>
        </w:rPr>
        <w:commentReference w:id="102"/>
      </w:r>
      <w:r w:rsidR="00224572">
        <w:t>.</w:t>
      </w:r>
      <w:r w:rsidR="000227FB">
        <w:t xml:space="preserve"> </w:t>
      </w:r>
      <w:r>
        <w:t>We evaluated the difference between predicted s</w:t>
      </w:r>
      <w:r w:rsidRPr="00193578">
        <w:t xml:space="preserve">troke rate </w:t>
      </w:r>
      <w:r>
        <w:t>and actual str</w:t>
      </w:r>
      <w:r w:rsidR="0059634E">
        <w:t>oke rate</w:t>
      </w:r>
      <w:r>
        <w:t xml:space="preserve">. Stroke rate </w:t>
      </w:r>
      <w:r w:rsidRPr="00193578">
        <w:t>could be accurately predicted from finding peaks in the dynamic acceleration of the x</w:t>
      </w:r>
      <w:r w:rsidR="00224572">
        <w:t>, z and x + z axe</w:t>
      </w:r>
      <w:r w:rsidRPr="00193578">
        <w:t>s</w:t>
      </w:r>
      <w:r w:rsidR="00CA1DB4">
        <w:t xml:space="preserve">, </w:t>
      </w:r>
      <w:commentRangeStart w:id="103"/>
      <w:r w:rsidR="00574D97">
        <w:t>and</w:t>
      </w:r>
      <w:r w:rsidR="00CA1DB4">
        <w:t xml:space="preserve"> the accuracy of this prediction was dependent on the gradient </w:t>
      </w:r>
      <w:r w:rsidR="00224572">
        <w:t xml:space="preserve">and running mean </w:t>
      </w:r>
      <w:r w:rsidR="00CA1DB4">
        <w:t>used</w:t>
      </w:r>
      <w:r w:rsidRPr="00193578">
        <w:t xml:space="preserve">. </w:t>
      </w:r>
      <w:commentRangeEnd w:id="103"/>
      <w:r w:rsidR="00464677">
        <w:rPr>
          <w:rStyle w:val="CommentReference"/>
        </w:rPr>
        <w:commentReference w:id="103"/>
      </w:r>
      <w:r w:rsidR="00574D97">
        <w:t xml:space="preserve">There were </w:t>
      </w:r>
      <w:r w:rsidR="00152A67">
        <w:t>minor</w:t>
      </w:r>
      <w:r w:rsidR="00574D97">
        <w:t xml:space="preserve"> differences in the prediction accuracies of depending on the axis or com</w:t>
      </w:r>
      <w:r w:rsidR="00152A67">
        <w:t>bination of axes used, but the</w:t>
      </w:r>
      <w:r w:rsidR="00574D97">
        <w:t xml:space="preserve"> combination of the running mean and gradient</w:t>
      </w:r>
      <w:r w:rsidR="00152A67">
        <w:t xml:space="preserve"> were more important</w:t>
      </w:r>
      <w:r w:rsidR="00574D97">
        <w:t xml:space="preserve">. </w:t>
      </w:r>
      <w:r w:rsidR="00CA1DB4">
        <w:t xml:space="preserve">Individuals required a different combination of running mean and gradient to achieve the lowest error rates for stroke prediction (Table 2). </w:t>
      </w:r>
    </w:p>
    <w:p w14:paraId="31CE9B04" w14:textId="09BCCC10" w:rsidR="00E9587A" w:rsidRDefault="00152A67" w:rsidP="00DD42AA">
      <w:r>
        <w:t xml:space="preserve">The output for the tape group revealed that the choice of axis and running mean were not important in predicting stroke rate correctly, but that a gradient of 40 or 50 was needed (Appendix B). </w:t>
      </w:r>
      <w:r w:rsidR="00DA3D24">
        <w:t xml:space="preserve">Z-tests revealed that seven of the 25 running mean and gradient combinations were not significantly different </w:t>
      </w:r>
      <w:r w:rsidR="00DA3D24">
        <w:lastRenderedPageBreak/>
        <w:t xml:space="preserve">from 0. </w:t>
      </w:r>
      <w:r w:rsidR="00E9587A">
        <w:t xml:space="preserve">When looking at the output for the harness group, there was no consistent results for the choice of axis, running mean or gradient. </w:t>
      </w:r>
      <w:r w:rsidR="00CF4533">
        <w:t>Generally, a</w:t>
      </w:r>
      <w:r w:rsidR="00E9587A">
        <w:t xml:space="preserve"> higher gradient (&gt;70) and a higher running mean</w:t>
      </w:r>
      <w:r w:rsidR="00CF4533">
        <w:t xml:space="preserve"> (&gt;2 seconds) resulted in lower err</w:t>
      </w:r>
      <w:r>
        <w:t>ors (Appendix C</w:t>
      </w:r>
      <w:r w:rsidR="00CF4533">
        <w:t xml:space="preserve">). Z-tests revealed that eight of the 25 running mean and gradient combinations were not significantly different from 0. </w:t>
      </w:r>
    </w:p>
    <w:p w14:paraId="4EF18A86" w14:textId="3D0664BF" w:rsidR="002A5AB8" w:rsidRDefault="002A5AB8" w:rsidP="00DD42AA">
      <w:r w:rsidRPr="00193578">
        <w:t xml:space="preserve">Figure </w:t>
      </w:r>
      <w:r>
        <w:t>3</w:t>
      </w:r>
      <w:r w:rsidRPr="00193578">
        <w:t xml:space="preserve"> displays the distribution of errors for some selected combinations </w:t>
      </w:r>
      <w:r>
        <w:t xml:space="preserve">of gradients and running means. </w:t>
      </w:r>
      <w:r w:rsidRPr="00193578">
        <w:t>Distributions centred on 0 with small variances represent the best combination</w:t>
      </w:r>
      <w:r>
        <w:t>s which</w:t>
      </w:r>
      <w:r w:rsidRPr="00193578">
        <w:t xml:space="preserve"> differed for each </w:t>
      </w:r>
      <w:r w:rsidR="00977E65">
        <w:t>attachment</w:t>
      </w:r>
      <w:r>
        <w:t xml:space="preserve"> group</w:t>
      </w:r>
      <w:r w:rsidRPr="00193578">
        <w:t xml:space="preserve">. </w:t>
      </w:r>
      <w:r w:rsidR="00574D97">
        <w:t xml:space="preserve">The best combination was chosen from the distribution that was not significantly different from 0. </w:t>
      </w:r>
      <w:r>
        <w:t xml:space="preserve">For </w:t>
      </w:r>
      <w:r w:rsidR="00A33E1D">
        <w:t>otariids with the harness</w:t>
      </w:r>
      <w:r>
        <w:t>, the best combination was a running mean of 1 seco</w:t>
      </w:r>
      <w:r w:rsidR="005C51B5">
        <w:t>n</w:t>
      </w:r>
      <w:r w:rsidR="000065CE">
        <w:t>d and a gradient of 100 (Fig. 3C</w:t>
      </w:r>
      <w:r>
        <w:t xml:space="preserve">). For </w:t>
      </w:r>
      <w:r w:rsidR="00A33E1D">
        <w:t>otariids with the accelerometer taped</w:t>
      </w:r>
      <w:r>
        <w:t xml:space="preserve"> the best combination was a running mean of 4 seco</w:t>
      </w:r>
      <w:r w:rsidR="005C51B5">
        <w:t>n</w:t>
      </w:r>
      <w:r w:rsidR="000065CE">
        <w:t>ds and a gradient of 30 (Fig. 3F</w:t>
      </w:r>
      <w:r>
        <w:t>).</w:t>
      </w:r>
    </w:p>
    <w:p w14:paraId="652D05AC" w14:textId="5E55ABBB" w:rsidR="00DC6A74" w:rsidRDefault="00DC6A74" w:rsidP="00DD42AA">
      <w:r>
        <w:rPr>
          <w:noProof/>
          <w:lang w:eastAsia="en-AU"/>
        </w:rPr>
        <w:drawing>
          <wp:inline distT="0" distB="0" distL="0" distR="0" wp14:anchorId="2F2C2642" wp14:editId="11C2196A">
            <wp:extent cx="5731510" cy="5015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15865"/>
                    </a:xfrm>
                    <a:prstGeom prst="rect">
                      <a:avLst/>
                    </a:prstGeom>
                  </pic:spPr>
                </pic:pic>
              </a:graphicData>
            </a:graphic>
          </wp:inline>
        </w:drawing>
      </w:r>
    </w:p>
    <w:p w14:paraId="5136217E" w14:textId="40664077" w:rsidR="00032CE8" w:rsidRDefault="00DC6A74" w:rsidP="00DD42AA">
      <w:r w:rsidRPr="00DC6A74">
        <w:rPr>
          <w:b/>
        </w:rPr>
        <w:t xml:space="preserve">Figure 3. </w:t>
      </w:r>
      <w:r w:rsidR="00032CE8" w:rsidRPr="00032CE8">
        <w:rPr>
          <w:b/>
        </w:rPr>
        <w:t xml:space="preserve">Distributions of differences between predicted stroke rate and actual stroke rate over different running means and gradients. </w:t>
      </w:r>
      <w:r w:rsidR="00032CE8" w:rsidRPr="00032CE8">
        <w:t>A</w:t>
      </w:r>
      <w:r w:rsidR="00032CE8">
        <w:t>-C</w:t>
      </w:r>
      <w:r w:rsidR="00032CE8" w:rsidRPr="00032CE8">
        <w:t xml:space="preserve">) </w:t>
      </w:r>
      <w:r w:rsidR="00032CE8">
        <w:t>otariids with the accelerometer taped on (N = 49 trials); D-F</w:t>
      </w:r>
      <w:r w:rsidR="00032CE8" w:rsidRPr="00032CE8">
        <w:t xml:space="preserve">) </w:t>
      </w:r>
      <w:r w:rsidR="00032CE8">
        <w:t>otariids wearing a harness with the accelerometer (N = 71</w:t>
      </w:r>
      <w:r w:rsidR="00032CE8" w:rsidRPr="00032CE8">
        <w:t xml:space="preserve"> trials).</w:t>
      </w:r>
      <w:r w:rsidR="00F97758">
        <w:t xml:space="preserve"> A and D – x axis; B and E – z axis; C and F – x + z axes.</w:t>
      </w:r>
    </w:p>
    <w:p w14:paraId="5CA0719A" w14:textId="75261665" w:rsidR="00E52FB4" w:rsidRPr="0000039F" w:rsidRDefault="00E52FB4" w:rsidP="00DD42AA">
      <w:pPr>
        <w:rPr>
          <w:i/>
        </w:rPr>
      </w:pPr>
      <w:r w:rsidRPr="0000039F">
        <w:rPr>
          <w:i/>
        </w:rPr>
        <w:lastRenderedPageBreak/>
        <w:t>Energy expenditure from stroke rates</w:t>
      </w:r>
    </w:p>
    <w:p w14:paraId="3615F5C0" w14:textId="3FEE97C4" w:rsidR="00E52FB4" w:rsidRDefault="00977E65" w:rsidP="00DD42AA">
      <w:r>
        <w:t>Figure</w:t>
      </w:r>
      <w:r w:rsidR="000065CE">
        <w:t>s</w:t>
      </w:r>
      <w:r>
        <w:t xml:space="preserve"> 4</w:t>
      </w:r>
      <w:r w:rsidR="000065CE">
        <w:t xml:space="preserve"> and 5 demonstrate</w:t>
      </w:r>
      <w:r w:rsidR="00E52FB4">
        <w:t xml:space="preserve"> the expected loss or gain in estimated energy expenditure from calculating stroke frequency using different gradients using a running</w:t>
      </w:r>
      <w:r>
        <w:t xml:space="preserve"> mean of three seconds. </w:t>
      </w:r>
      <w:r w:rsidR="000065CE">
        <w:t>In F</w:t>
      </w:r>
      <w:r>
        <w:t>igure</w:t>
      </w:r>
      <w:r w:rsidR="000065CE">
        <w:t>s</w:t>
      </w:r>
      <w:r>
        <w:t xml:space="preserve"> 4</w:t>
      </w:r>
      <w:r w:rsidR="00E52FB4">
        <w:t>D</w:t>
      </w:r>
      <w:r w:rsidR="000065CE">
        <w:t xml:space="preserve"> and 5D</w:t>
      </w:r>
      <w:r w:rsidR="00E52FB4">
        <w:t xml:space="preserve"> the error is </w:t>
      </w:r>
      <w:r w:rsidR="00D61D5C">
        <w:t xml:space="preserve">centred around 0, meaning that although on some dives the total number of strokes may be over- or under- estimated, over a long foraging trip these errors will be </w:t>
      </w:r>
      <w:r w:rsidR="000065CE">
        <w:t>incorporated into the overall energy estimation</w:t>
      </w:r>
      <w:r w:rsidR="00E52FB4">
        <w:t xml:space="preserve">. </w:t>
      </w:r>
      <w:r w:rsidR="00D61D5C">
        <w:t>However</w:t>
      </w:r>
      <w:r w:rsidR="00592778">
        <w:t>,</w:t>
      </w:r>
      <w:r w:rsidR="00D61D5C">
        <w:t xml:space="preserve"> if a different gradient is chosen, then the total number of strokes for a dive, and hence the energy expenditure for that dive, is generally underestimated</w:t>
      </w:r>
      <w:r w:rsidR="000065CE">
        <w:t>, up to 80J/kg for the harness group and up to 350J/kg for the tape group</w:t>
      </w:r>
      <w:r w:rsidR="00D61D5C">
        <w:t>. U</w:t>
      </w:r>
      <w:r w:rsidR="000065CE">
        <w:t>sing a conservative value of 4</w:t>
      </w:r>
      <w:r w:rsidR="0027669E">
        <w:t>0</w:t>
      </w:r>
      <w:r w:rsidR="00D61D5C">
        <w:t>J</w:t>
      </w:r>
      <w:r w:rsidR="0027669E">
        <w:t>/kg</w:t>
      </w:r>
      <w:r w:rsidR="00D61D5C">
        <w:t xml:space="preserve"> underestimated on each dive on a </w:t>
      </w:r>
      <w:r w:rsidR="000065CE">
        <w:t xml:space="preserve">typical </w:t>
      </w:r>
      <w:r w:rsidR="00D61D5C">
        <w:t>foraging trip</w:t>
      </w:r>
      <w:r w:rsidR="000065CE">
        <w:t xml:space="preserve"> of an Australian fur seal</w:t>
      </w:r>
      <w:r w:rsidR="00D61D5C">
        <w:t xml:space="preserve"> of </w:t>
      </w:r>
      <w:r w:rsidR="000065CE">
        <w:t>500-1500</w:t>
      </w:r>
      <w:r w:rsidR="00D61D5C">
        <w:t xml:space="preserve"> dives could result in </w:t>
      </w:r>
      <w:r w:rsidR="000065CE">
        <w:t>a 2</w:t>
      </w:r>
      <w:r w:rsidR="0027669E">
        <w:t>0</w:t>
      </w:r>
      <w:r w:rsidR="000065CE">
        <w:t>-60</w:t>
      </w:r>
      <w:r w:rsidR="0027669E">
        <w:t>k</w:t>
      </w:r>
      <w:r w:rsidR="00592778">
        <w:t>J</w:t>
      </w:r>
      <w:r w:rsidR="0027669E">
        <w:t>/kg</w:t>
      </w:r>
      <w:r w:rsidR="00592778">
        <w:t xml:space="preserve"> difference for that trip. </w:t>
      </w:r>
    </w:p>
    <w:p w14:paraId="2F727D10" w14:textId="224B7610" w:rsidR="00E52FB4" w:rsidRPr="00E52FB4" w:rsidRDefault="00E52FB4" w:rsidP="00DD42AA">
      <w:r>
        <w:t>E</w:t>
      </w:r>
      <w:r w:rsidR="000065CE">
        <w:t>xcess energy expenditure = ± 4</w:t>
      </w:r>
      <w:r w:rsidR="005A6FC0">
        <w:t>0</w:t>
      </w:r>
      <w:r>
        <w:t>J</w:t>
      </w:r>
      <w:r w:rsidR="0027669E">
        <w:t>/kg</w:t>
      </w:r>
      <w:r>
        <w:t xml:space="preserve"> ×</w:t>
      </w:r>
      <w:r w:rsidR="008E5D73">
        <w:t xml:space="preserve"> </w:t>
      </w:r>
      <w:r w:rsidR="000065CE">
        <w:t>1000</w:t>
      </w:r>
      <w:r>
        <w:t xml:space="preserve"> dives = ±</w:t>
      </w:r>
      <w:r w:rsidR="008E5D73">
        <w:t xml:space="preserve"> </w:t>
      </w:r>
      <w:r w:rsidR="000065CE">
        <w:t>4</w:t>
      </w:r>
      <w:r w:rsidR="005A6FC0">
        <w:t xml:space="preserve">0,000 </w:t>
      </w:r>
      <w:r w:rsidR="008E5D73">
        <w:t>J</w:t>
      </w:r>
      <w:r w:rsidR="0027669E">
        <w:t>/kg</w:t>
      </w:r>
      <w:r w:rsidR="008E5D73">
        <w:t xml:space="preserve"> ~ </w:t>
      </w:r>
      <w:r w:rsidR="00DC6A74">
        <w:t xml:space="preserve">± </w:t>
      </w:r>
      <w:r w:rsidR="000065CE">
        <w:t>4</w:t>
      </w:r>
      <w:r w:rsidR="008E5D73">
        <w:t>0</w:t>
      </w:r>
      <w:r w:rsidR="005A6FC0">
        <w:t xml:space="preserve"> k</w:t>
      </w:r>
      <w:r>
        <w:t>J</w:t>
      </w:r>
      <w:r w:rsidR="0027669E">
        <w:t>/kg</w:t>
      </w:r>
    </w:p>
    <w:p w14:paraId="0F470D76" w14:textId="741DBB6D" w:rsidR="001753BC" w:rsidRDefault="0027669E" w:rsidP="00DD42AA">
      <w:r>
        <w:rPr>
          <w:noProof/>
          <w:lang w:eastAsia="en-AU"/>
        </w:rPr>
        <w:drawing>
          <wp:inline distT="0" distB="0" distL="0" distR="0" wp14:anchorId="2BBED481" wp14:editId="0ABA8605">
            <wp:extent cx="5038344" cy="32369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rgy_dist_tape.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p>
    <w:p w14:paraId="73ACF4A5" w14:textId="57221CFF" w:rsidR="000065CE" w:rsidRDefault="000065CE" w:rsidP="000065CE">
      <w:pPr>
        <w:rPr>
          <w:b/>
        </w:rPr>
      </w:pPr>
      <w:r w:rsidRPr="008A4BB4">
        <w:rPr>
          <w:b/>
        </w:rPr>
        <w:t>Figure 4. Potential energy expenditure estimation from over- or under- estimation of total stroke rate</w:t>
      </w:r>
      <w:r>
        <w:rPr>
          <w:b/>
        </w:rPr>
        <w:t xml:space="preserve"> for the tape group</w:t>
      </w:r>
      <w:r w:rsidRPr="008A4BB4">
        <w:rPr>
          <w:b/>
        </w:rPr>
        <w:t xml:space="preserve">. </w:t>
      </w:r>
    </w:p>
    <w:p w14:paraId="4D32669C" w14:textId="77777777" w:rsidR="000065CE" w:rsidRPr="008A4BB4" w:rsidRDefault="000065CE" w:rsidP="000065CE">
      <w:pPr>
        <w:rPr>
          <w:b/>
        </w:rPr>
        <w:sectPr w:rsidR="000065CE" w:rsidRPr="008A4BB4">
          <w:pgSz w:w="11906" w:h="16838"/>
          <w:pgMar w:top="1440" w:right="1440" w:bottom="1440" w:left="1440" w:header="708" w:footer="708" w:gutter="0"/>
          <w:cols w:space="708"/>
          <w:docGrid w:linePitch="360"/>
        </w:sectPr>
      </w:pPr>
    </w:p>
    <w:p w14:paraId="33AC4A59" w14:textId="77777777" w:rsidR="000065CE" w:rsidRDefault="000065CE" w:rsidP="00DD42AA"/>
    <w:p w14:paraId="6DBDEA57" w14:textId="77777777" w:rsidR="00A306ED" w:rsidRDefault="00A306ED" w:rsidP="00A306ED">
      <w:pPr>
        <w:rPr>
          <w:b/>
        </w:rPr>
      </w:pPr>
      <w:r>
        <w:rPr>
          <w:b/>
          <w:noProof/>
          <w:lang w:eastAsia="en-AU"/>
        </w:rPr>
        <w:drawing>
          <wp:inline distT="0" distB="0" distL="0" distR="0" wp14:anchorId="56423101" wp14:editId="58C7D35F">
            <wp:extent cx="5038344" cy="3236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dist_harness.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r w:rsidRPr="00A306ED">
        <w:rPr>
          <w:b/>
        </w:rPr>
        <w:t xml:space="preserve"> </w:t>
      </w:r>
    </w:p>
    <w:p w14:paraId="56528556" w14:textId="62F18529" w:rsidR="00A306ED" w:rsidRDefault="000065CE" w:rsidP="00A306ED">
      <w:pPr>
        <w:rPr>
          <w:b/>
        </w:rPr>
      </w:pPr>
      <w:r>
        <w:rPr>
          <w:b/>
        </w:rPr>
        <w:t>Figure 5</w:t>
      </w:r>
      <w:r w:rsidR="00A306ED" w:rsidRPr="008A4BB4">
        <w:rPr>
          <w:b/>
        </w:rPr>
        <w:t>. Potential energy expenditure estimation from over- or under- estimation of total stroke rate</w:t>
      </w:r>
      <w:r>
        <w:rPr>
          <w:b/>
        </w:rPr>
        <w:t xml:space="preserve"> for the harness group</w:t>
      </w:r>
      <w:r w:rsidR="00A306ED" w:rsidRPr="008A4BB4">
        <w:rPr>
          <w:b/>
        </w:rPr>
        <w:t xml:space="preserve">. </w:t>
      </w:r>
    </w:p>
    <w:p w14:paraId="68F4AFCB" w14:textId="0812DA02" w:rsidR="00A306ED" w:rsidRPr="008A4BB4" w:rsidRDefault="00A306ED" w:rsidP="00DD42AA">
      <w:pPr>
        <w:rPr>
          <w:b/>
        </w:rPr>
        <w:sectPr w:rsidR="00A306ED" w:rsidRPr="008A4BB4">
          <w:pgSz w:w="11906" w:h="16838"/>
          <w:pgMar w:top="1440" w:right="1440" w:bottom="1440" w:left="1440" w:header="708" w:footer="708" w:gutter="0"/>
          <w:cols w:space="708"/>
          <w:docGrid w:linePitch="360"/>
        </w:sectPr>
      </w:pPr>
    </w:p>
    <w:p w14:paraId="3308D485" w14:textId="3D7F7915" w:rsidR="004E176B" w:rsidRPr="00E5037E" w:rsidRDefault="004E176B" w:rsidP="00DD42AA">
      <w:r w:rsidRPr="008A4BB4">
        <w:rPr>
          <w:b/>
        </w:rPr>
        <w:lastRenderedPageBreak/>
        <w:t>Table 2. Summary of the combination of running mean and gradient that best predicts stroke rate</w:t>
      </w:r>
      <w:r w:rsidR="00224572" w:rsidRPr="008A4BB4">
        <w:rPr>
          <w:b/>
        </w:rPr>
        <w:t xml:space="preserve"> from the dynamic X-axis</w:t>
      </w:r>
      <w:r w:rsidR="008A4BB4">
        <w:t>.</w:t>
      </w:r>
      <w:r w:rsidRPr="00981481">
        <w:t xml:space="preserve"> </w:t>
      </w:r>
      <w:r w:rsidR="008A4BB4">
        <w:t>W</w:t>
      </w:r>
      <w:r w:rsidRPr="00981481">
        <w:t>ith the sum and average of the difference between the predicted number of strokes for that combination and number of trials for five fur seals and five sea lions.</w:t>
      </w:r>
      <w:r w:rsidRPr="00E5037E">
        <w:t xml:space="preserve"> </w:t>
      </w:r>
      <w:r>
        <w:t xml:space="preserve">*Indicates </w:t>
      </w:r>
      <w:r w:rsidR="00D522E8">
        <w:t>otariids</w:t>
      </w:r>
      <w:r>
        <w:t xml:space="preserve"> identified as subadults during trials. </w:t>
      </w:r>
    </w:p>
    <w:tbl>
      <w:tblPr>
        <w:tblStyle w:val="PlainTable21"/>
        <w:tblW w:w="12555" w:type="dxa"/>
        <w:tblBorders>
          <w:top w:val="single" w:sz="4" w:space="0" w:color="auto"/>
          <w:bottom w:val="single" w:sz="4" w:space="0" w:color="auto"/>
        </w:tblBorders>
        <w:tblLayout w:type="fixed"/>
        <w:tblLook w:val="04A0" w:firstRow="1" w:lastRow="0" w:firstColumn="1" w:lastColumn="0" w:noHBand="0" w:noVBand="1"/>
      </w:tblPr>
      <w:tblGrid>
        <w:gridCol w:w="1984"/>
        <w:gridCol w:w="993"/>
        <w:gridCol w:w="950"/>
        <w:gridCol w:w="549"/>
        <w:gridCol w:w="734"/>
        <w:gridCol w:w="642"/>
        <w:gridCol w:w="608"/>
        <w:gridCol w:w="676"/>
        <w:gridCol w:w="642"/>
        <w:gridCol w:w="667"/>
        <w:gridCol w:w="617"/>
        <w:gridCol w:w="642"/>
        <w:gridCol w:w="725"/>
        <w:gridCol w:w="701"/>
        <w:gridCol w:w="717"/>
        <w:gridCol w:w="708"/>
      </w:tblGrid>
      <w:tr w:rsidR="007B3D48" w:rsidRPr="006A4A4D" w14:paraId="2F0E8024" w14:textId="77777777" w:rsidTr="008A4BB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bottom w:val="nil"/>
            </w:tcBorders>
            <w:noWrap/>
            <w:vAlign w:val="center"/>
            <w:hideMark/>
          </w:tcPr>
          <w:p w14:paraId="74CDCBC7" w14:textId="77777777" w:rsidR="0059634E" w:rsidRPr="006A4A4D" w:rsidRDefault="0059634E" w:rsidP="00DD42AA">
            <w:pPr>
              <w:rPr>
                <w:b w:val="0"/>
                <w:lang w:eastAsia="en-AU"/>
              </w:rPr>
            </w:pPr>
            <w:r w:rsidRPr="006A4A4D">
              <w:rPr>
                <w:lang w:eastAsia="en-AU"/>
              </w:rPr>
              <w:t>Species</w:t>
            </w:r>
          </w:p>
        </w:tc>
        <w:tc>
          <w:tcPr>
            <w:tcW w:w="993" w:type="dxa"/>
            <w:tcBorders>
              <w:top w:val="single" w:sz="4" w:space="0" w:color="auto"/>
              <w:bottom w:val="nil"/>
            </w:tcBorders>
            <w:noWrap/>
            <w:vAlign w:val="center"/>
          </w:tcPr>
          <w:p w14:paraId="160F985B"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6A4A4D">
              <w:rPr>
                <w:lang w:eastAsia="en-AU"/>
              </w:rPr>
              <w:t>ID</w:t>
            </w:r>
          </w:p>
        </w:tc>
        <w:tc>
          <w:tcPr>
            <w:tcW w:w="950" w:type="dxa"/>
            <w:tcBorders>
              <w:top w:val="single" w:sz="4" w:space="0" w:color="auto"/>
              <w:bottom w:val="nil"/>
            </w:tcBorders>
          </w:tcPr>
          <w:p w14:paraId="26ADFCE4" w14:textId="7EE1C38E"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lang w:eastAsia="en-AU"/>
              </w:rPr>
            </w:pPr>
            <w:r>
              <w:rPr>
                <w:lang w:eastAsia="en-AU"/>
              </w:rPr>
              <w:t>Method</w:t>
            </w:r>
          </w:p>
        </w:tc>
        <w:tc>
          <w:tcPr>
            <w:tcW w:w="549" w:type="dxa"/>
            <w:tcBorders>
              <w:top w:val="single" w:sz="4" w:space="0" w:color="auto"/>
              <w:bottom w:val="nil"/>
            </w:tcBorders>
            <w:vAlign w:val="center"/>
          </w:tcPr>
          <w:p w14:paraId="6F548B16" w14:textId="26264EE9"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N</w:t>
            </w:r>
          </w:p>
        </w:tc>
        <w:tc>
          <w:tcPr>
            <w:tcW w:w="1984" w:type="dxa"/>
            <w:gridSpan w:val="3"/>
            <w:tcBorders>
              <w:top w:val="single" w:sz="4" w:space="0" w:color="auto"/>
              <w:bottom w:val="nil"/>
            </w:tcBorders>
            <w:vAlign w:val="center"/>
          </w:tcPr>
          <w:p w14:paraId="1968B565"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 running</w:t>
            </w:r>
          </w:p>
        </w:tc>
        <w:tc>
          <w:tcPr>
            <w:tcW w:w="1985" w:type="dxa"/>
            <w:gridSpan w:val="3"/>
            <w:tcBorders>
              <w:top w:val="single" w:sz="4" w:space="0" w:color="auto"/>
              <w:bottom w:val="nil"/>
            </w:tcBorders>
            <w:vAlign w:val="center"/>
          </w:tcPr>
          <w:p w14:paraId="61039478"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w:t>
            </w:r>
          </w:p>
        </w:tc>
        <w:tc>
          <w:tcPr>
            <w:tcW w:w="1984" w:type="dxa"/>
            <w:gridSpan w:val="3"/>
            <w:tcBorders>
              <w:top w:val="single" w:sz="4" w:space="0" w:color="auto"/>
              <w:bottom w:val="nil"/>
            </w:tcBorders>
            <w:vAlign w:val="center"/>
          </w:tcPr>
          <w:p w14:paraId="6163A2F2"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Average</w:t>
            </w:r>
          </w:p>
        </w:tc>
        <w:tc>
          <w:tcPr>
            <w:tcW w:w="2126" w:type="dxa"/>
            <w:gridSpan w:val="3"/>
            <w:tcBorders>
              <w:top w:val="single" w:sz="4" w:space="0" w:color="auto"/>
              <w:bottom w:val="nil"/>
            </w:tcBorders>
          </w:tcPr>
          <w:p w14:paraId="466F1892"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Difference</w:t>
            </w:r>
          </w:p>
        </w:tc>
      </w:tr>
      <w:tr w:rsidR="001753BC" w:rsidRPr="006A4A4D" w14:paraId="3E82BE25" w14:textId="77777777" w:rsidTr="00DA19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tcBorders>
              <w:top w:val="nil"/>
              <w:bottom w:val="single" w:sz="4" w:space="0" w:color="auto"/>
            </w:tcBorders>
            <w:noWrap/>
            <w:vAlign w:val="center"/>
          </w:tcPr>
          <w:p w14:paraId="5A56BC85" w14:textId="77777777" w:rsidR="0059634E" w:rsidRPr="006A4A4D" w:rsidRDefault="0059634E" w:rsidP="00DD42AA">
            <w:pPr>
              <w:rPr>
                <w:lang w:eastAsia="en-AU"/>
              </w:rPr>
            </w:pPr>
          </w:p>
        </w:tc>
        <w:tc>
          <w:tcPr>
            <w:tcW w:w="993" w:type="dxa"/>
            <w:tcBorders>
              <w:top w:val="nil"/>
              <w:bottom w:val="single" w:sz="4" w:space="0" w:color="auto"/>
            </w:tcBorders>
            <w:noWrap/>
            <w:vAlign w:val="center"/>
          </w:tcPr>
          <w:p w14:paraId="4C8B132E" w14:textId="77777777" w:rsidR="0059634E" w:rsidRPr="006A4A4D" w:rsidRDefault="0059634E"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50" w:type="dxa"/>
            <w:tcBorders>
              <w:top w:val="nil"/>
              <w:bottom w:val="single" w:sz="4" w:space="0" w:color="auto"/>
            </w:tcBorders>
          </w:tcPr>
          <w:p w14:paraId="45F3816C" w14:textId="77777777" w:rsidR="0059634E" w:rsidRPr="006A4A4D" w:rsidRDefault="0059634E"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549" w:type="dxa"/>
            <w:tcBorders>
              <w:top w:val="nil"/>
              <w:bottom w:val="single" w:sz="4" w:space="0" w:color="auto"/>
            </w:tcBorders>
            <w:vAlign w:val="center"/>
          </w:tcPr>
          <w:p w14:paraId="0E6BB5E3" w14:textId="7BCB6BCD" w:rsidR="0059634E" w:rsidRPr="006A4A4D" w:rsidRDefault="0059634E"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1984" w:type="dxa"/>
            <w:gridSpan w:val="3"/>
            <w:tcBorders>
              <w:top w:val="nil"/>
              <w:bottom w:val="single" w:sz="4" w:space="0" w:color="auto"/>
            </w:tcBorders>
            <w:vAlign w:val="center"/>
          </w:tcPr>
          <w:p w14:paraId="552D87B3"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mean (secs)</w:t>
            </w:r>
          </w:p>
        </w:tc>
        <w:tc>
          <w:tcPr>
            <w:tcW w:w="1985" w:type="dxa"/>
            <w:gridSpan w:val="3"/>
            <w:tcBorders>
              <w:top w:val="nil"/>
              <w:bottom w:val="single" w:sz="4" w:space="0" w:color="auto"/>
            </w:tcBorders>
            <w:vAlign w:val="center"/>
          </w:tcPr>
          <w:p w14:paraId="4EBBCDBF"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gradient</w:t>
            </w:r>
          </w:p>
        </w:tc>
        <w:tc>
          <w:tcPr>
            <w:tcW w:w="1984" w:type="dxa"/>
            <w:gridSpan w:val="3"/>
            <w:tcBorders>
              <w:top w:val="nil"/>
              <w:bottom w:val="single" w:sz="4" w:space="0" w:color="auto"/>
            </w:tcBorders>
            <w:vAlign w:val="center"/>
          </w:tcPr>
          <w:p w14:paraId="15D0EB8F"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difference</w:t>
            </w:r>
          </w:p>
        </w:tc>
        <w:tc>
          <w:tcPr>
            <w:tcW w:w="2126" w:type="dxa"/>
            <w:gridSpan w:val="3"/>
            <w:tcBorders>
              <w:top w:val="nil"/>
              <w:bottom w:val="single" w:sz="4" w:space="0" w:color="auto"/>
            </w:tcBorders>
          </w:tcPr>
          <w:p w14:paraId="0AE99841"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w:t>
            </w:r>
          </w:p>
        </w:tc>
      </w:tr>
      <w:tr w:rsidR="007B3D48" w:rsidRPr="006A4A4D" w14:paraId="5A309B99" w14:textId="77777777" w:rsidTr="005A6FC0">
        <w:trPr>
          <w:trHeight w:val="283"/>
        </w:trPr>
        <w:tc>
          <w:tcPr>
            <w:cnfStyle w:val="001000000000" w:firstRow="0" w:lastRow="0" w:firstColumn="1" w:lastColumn="0" w:oddVBand="0" w:evenVBand="0" w:oddHBand="0" w:evenHBand="0" w:firstRowFirstColumn="0" w:firstRowLastColumn="0" w:lastRowFirstColumn="0" w:lastRowLastColumn="0"/>
            <w:tcW w:w="1984" w:type="dxa"/>
            <w:tcBorders>
              <w:top w:val="nil"/>
              <w:bottom w:val="single" w:sz="4" w:space="0" w:color="auto"/>
            </w:tcBorders>
            <w:noWrap/>
            <w:vAlign w:val="center"/>
          </w:tcPr>
          <w:p w14:paraId="51F88FF0" w14:textId="77777777" w:rsidR="001753BC" w:rsidRPr="006A4A4D" w:rsidRDefault="001753BC" w:rsidP="005A6FC0">
            <w:pPr>
              <w:jc w:val="left"/>
              <w:rPr>
                <w:lang w:eastAsia="en-AU"/>
              </w:rPr>
            </w:pPr>
          </w:p>
        </w:tc>
        <w:tc>
          <w:tcPr>
            <w:tcW w:w="993" w:type="dxa"/>
            <w:tcBorders>
              <w:top w:val="nil"/>
              <w:bottom w:val="single" w:sz="4" w:space="0" w:color="auto"/>
            </w:tcBorders>
            <w:noWrap/>
            <w:vAlign w:val="center"/>
          </w:tcPr>
          <w:p w14:paraId="47B6CE24" w14:textId="77777777" w:rsidR="001753BC" w:rsidRPr="006A4A4D"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950" w:type="dxa"/>
            <w:tcBorders>
              <w:top w:val="nil"/>
              <w:bottom w:val="single" w:sz="4" w:space="0" w:color="auto"/>
            </w:tcBorders>
            <w:vAlign w:val="center"/>
          </w:tcPr>
          <w:p w14:paraId="4B0F20C1" w14:textId="77777777" w:rsidR="001753BC" w:rsidRPr="006A4A4D"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549" w:type="dxa"/>
            <w:tcBorders>
              <w:top w:val="nil"/>
              <w:bottom w:val="single" w:sz="4" w:space="0" w:color="auto"/>
            </w:tcBorders>
            <w:vAlign w:val="center"/>
          </w:tcPr>
          <w:p w14:paraId="1E68789D" w14:textId="77777777" w:rsidR="001753BC" w:rsidRPr="006A4A4D"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734" w:type="dxa"/>
            <w:tcBorders>
              <w:top w:val="single" w:sz="4" w:space="0" w:color="auto"/>
              <w:bottom w:val="single" w:sz="4" w:space="0" w:color="auto"/>
            </w:tcBorders>
            <w:vAlign w:val="center"/>
          </w:tcPr>
          <w:p w14:paraId="5132F4E5" w14:textId="00038B63" w:rsidR="001753BC" w:rsidRPr="00582E38"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42" w:type="dxa"/>
            <w:tcBorders>
              <w:top w:val="single" w:sz="4" w:space="0" w:color="auto"/>
              <w:bottom w:val="single" w:sz="4" w:space="0" w:color="auto"/>
            </w:tcBorders>
            <w:vAlign w:val="center"/>
          </w:tcPr>
          <w:p w14:paraId="025AEE14" w14:textId="2306FA35" w:rsidR="001753BC" w:rsidRPr="00582E38"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08" w:type="dxa"/>
            <w:tcBorders>
              <w:top w:val="single" w:sz="4" w:space="0" w:color="auto"/>
              <w:bottom w:val="single" w:sz="4" w:space="0" w:color="auto"/>
            </w:tcBorders>
            <w:vAlign w:val="center"/>
          </w:tcPr>
          <w:p w14:paraId="28E7D31D" w14:textId="30A21132" w:rsidR="001753BC" w:rsidRPr="00582E38"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76" w:type="dxa"/>
            <w:tcBorders>
              <w:top w:val="nil"/>
              <w:bottom w:val="single" w:sz="4" w:space="0" w:color="auto"/>
            </w:tcBorders>
            <w:vAlign w:val="center"/>
          </w:tcPr>
          <w:p w14:paraId="4BAF7DE4" w14:textId="6D85699C"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42" w:type="dxa"/>
            <w:tcBorders>
              <w:top w:val="nil"/>
              <w:bottom w:val="single" w:sz="4" w:space="0" w:color="auto"/>
            </w:tcBorders>
            <w:vAlign w:val="center"/>
          </w:tcPr>
          <w:p w14:paraId="267D63B4" w14:textId="2CE4A26C"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67" w:type="dxa"/>
            <w:tcBorders>
              <w:top w:val="nil"/>
              <w:bottom w:val="single" w:sz="4" w:space="0" w:color="auto"/>
            </w:tcBorders>
            <w:vAlign w:val="center"/>
          </w:tcPr>
          <w:p w14:paraId="609ABC3A" w14:textId="2AEA1A47"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17" w:type="dxa"/>
            <w:tcBorders>
              <w:top w:val="nil"/>
              <w:bottom w:val="single" w:sz="4" w:space="0" w:color="auto"/>
            </w:tcBorders>
            <w:vAlign w:val="center"/>
          </w:tcPr>
          <w:p w14:paraId="7FE2F824" w14:textId="1A71B17E"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42" w:type="dxa"/>
            <w:tcBorders>
              <w:top w:val="nil"/>
              <w:bottom w:val="single" w:sz="4" w:space="0" w:color="auto"/>
            </w:tcBorders>
            <w:vAlign w:val="center"/>
          </w:tcPr>
          <w:p w14:paraId="415682D3" w14:textId="16B2F6DB"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725" w:type="dxa"/>
            <w:tcBorders>
              <w:top w:val="nil"/>
              <w:bottom w:val="single" w:sz="4" w:space="0" w:color="auto"/>
            </w:tcBorders>
            <w:vAlign w:val="center"/>
          </w:tcPr>
          <w:p w14:paraId="2B33DBDB" w14:textId="6AB4FF5B"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701" w:type="dxa"/>
            <w:tcBorders>
              <w:top w:val="nil"/>
              <w:bottom w:val="single" w:sz="4" w:space="0" w:color="auto"/>
            </w:tcBorders>
            <w:vAlign w:val="center"/>
          </w:tcPr>
          <w:p w14:paraId="060101CF" w14:textId="7DA98AF8"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717" w:type="dxa"/>
            <w:tcBorders>
              <w:top w:val="nil"/>
              <w:bottom w:val="single" w:sz="4" w:space="0" w:color="auto"/>
            </w:tcBorders>
            <w:vAlign w:val="center"/>
          </w:tcPr>
          <w:p w14:paraId="6FAF17B2" w14:textId="6C453E82"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708" w:type="dxa"/>
            <w:tcBorders>
              <w:top w:val="nil"/>
              <w:bottom w:val="single" w:sz="4" w:space="0" w:color="auto"/>
            </w:tcBorders>
            <w:vAlign w:val="center"/>
          </w:tcPr>
          <w:p w14:paraId="7F8631C7" w14:textId="377BE927"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r>
      <w:tr w:rsidR="00DA19C6" w:rsidRPr="006A4A4D" w14:paraId="4CDF80D2" w14:textId="77777777" w:rsidTr="00DA19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auto"/>
            </w:tcBorders>
            <w:noWrap/>
            <w:hideMark/>
          </w:tcPr>
          <w:p w14:paraId="38C564B0" w14:textId="77777777" w:rsidR="003770E1" w:rsidRPr="006A4A4D" w:rsidRDefault="003770E1" w:rsidP="00DD42AA">
            <w:pPr>
              <w:rPr>
                <w:rFonts w:eastAsia="Times New Roman"/>
                <w:b w:val="0"/>
                <w:color w:val="000000"/>
                <w:lang w:eastAsia="en-AU"/>
              </w:rPr>
            </w:pPr>
            <w:r w:rsidRPr="006A4A4D">
              <w:rPr>
                <w:lang w:eastAsia="en-AU"/>
              </w:rPr>
              <w:t>Australian fur seal</w:t>
            </w:r>
          </w:p>
        </w:tc>
        <w:tc>
          <w:tcPr>
            <w:tcW w:w="993" w:type="dxa"/>
            <w:tcBorders>
              <w:top w:val="single" w:sz="4" w:space="0" w:color="auto"/>
            </w:tcBorders>
            <w:noWrap/>
            <w:hideMark/>
          </w:tcPr>
          <w:p w14:paraId="07B48636"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6A4A4D">
              <w:rPr>
                <w:lang w:eastAsia="en-AU"/>
              </w:rPr>
              <w:t>AFF1</w:t>
            </w:r>
          </w:p>
        </w:tc>
        <w:tc>
          <w:tcPr>
            <w:tcW w:w="950" w:type="dxa"/>
            <w:tcBorders>
              <w:top w:val="single" w:sz="4" w:space="0" w:color="auto"/>
            </w:tcBorders>
          </w:tcPr>
          <w:p w14:paraId="347942EC" w14:textId="42E88910"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Tape</w:t>
            </w:r>
          </w:p>
        </w:tc>
        <w:tc>
          <w:tcPr>
            <w:tcW w:w="549" w:type="dxa"/>
            <w:tcBorders>
              <w:top w:val="single" w:sz="4" w:space="0" w:color="auto"/>
            </w:tcBorders>
            <w:vAlign w:val="center"/>
          </w:tcPr>
          <w:p w14:paraId="338D8A07" w14:textId="7670F080"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12</w:t>
            </w:r>
          </w:p>
        </w:tc>
        <w:tc>
          <w:tcPr>
            <w:tcW w:w="734" w:type="dxa"/>
            <w:tcBorders>
              <w:top w:val="single" w:sz="4" w:space="0" w:color="auto"/>
            </w:tcBorders>
            <w:vAlign w:val="center"/>
          </w:tcPr>
          <w:p w14:paraId="2FA1F8A9" w14:textId="5C69A3F9"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42" w:type="dxa"/>
            <w:tcBorders>
              <w:top w:val="single" w:sz="4" w:space="0" w:color="auto"/>
            </w:tcBorders>
            <w:vAlign w:val="center"/>
          </w:tcPr>
          <w:p w14:paraId="73CD45E8" w14:textId="7333DC9D"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8" w:type="dxa"/>
            <w:tcBorders>
              <w:top w:val="single" w:sz="4" w:space="0" w:color="auto"/>
            </w:tcBorders>
            <w:vAlign w:val="center"/>
          </w:tcPr>
          <w:p w14:paraId="57F50229" w14:textId="3FEBA977"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76" w:type="dxa"/>
            <w:tcBorders>
              <w:top w:val="single" w:sz="4" w:space="0" w:color="auto"/>
            </w:tcBorders>
            <w:vAlign w:val="center"/>
          </w:tcPr>
          <w:p w14:paraId="1E3BB2FA" w14:textId="18C127AE"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42" w:type="dxa"/>
            <w:tcBorders>
              <w:top w:val="single" w:sz="4" w:space="0" w:color="auto"/>
            </w:tcBorders>
            <w:vAlign w:val="center"/>
          </w:tcPr>
          <w:p w14:paraId="734DE12E" w14:textId="42A2F2D7"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67" w:type="dxa"/>
            <w:tcBorders>
              <w:top w:val="single" w:sz="4" w:space="0" w:color="auto"/>
            </w:tcBorders>
            <w:vAlign w:val="center"/>
          </w:tcPr>
          <w:p w14:paraId="6D60D401" w14:textId="459A0C9C"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17" w:type="dxa"/>
            <w:tcBorders>
              <w:top w:val="single" w:sz="4" w:space="0" w:color="auto"/>
            </w:tcBorders>
            <w:vAlign w:val="center"/>
          </w:tcPr>
          <w:p w14:paraId="3FE30F04" w14:textId="280746B2"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0.17</w:t>
            </w:r>
          </w:p>
        </w:tc>
        <w:tc>
          <w:tcPr>
            <w:tcW w:w="642" w:type="dxa"/>
            <w:tcBorders>
              <w:top w:val="single" w:sz="4" w:space="0" w:color="auto"/>
            </w:tcBorders>
            <w:vAlign w:val="center"/>
          </w:tcPr>
          <w:p w14:paraId="04C3DA62" w14:textId="2A84026A"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0.08</w:t>
            </w:r>
          </w:p>
        </w:tc>
        <w:tc>
          <w:tcPr>
            <w:tcW w:w="725" w:type="dxa"/>
            <w:tcBorders>
              <w:top w:val="single" w:sz="4" w:space="0" w:color="auto"/>
            </w:tcBorders>
            <w:vAlign w:val="center"/>
          </w:tcPr>
          <w:p w14:paraId="36B226E5" w14:textId="784FDED9"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0.58</w:t>
            </w:r>
          </w:p>
        </w:tc>
        <w:tc>
          <w:tcPr>
            <w:tcW w:w="701" w:type="dxa"/>
            <w:tcBorders>
              <w:top w:val="single" w:sz="4" w:space="0" w:color="auto"/>
            </w:tcBorders>
            <w:vAlign w:val="center"/>
          </w:tcPr>
          <w:p w14:paraId="368725C8" w14:textId="101CD984"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-3.65</w:t>
            </w:r>
          </w:p>
        </w:tc>
        <w:tc>
          <w:tcPr>
            <w:tcW w:w="717" w:type="dxa"/>
            <w:tcBorders>
              <w:top w:val="single" w:sz="4" w:space="0" w:color="auto"/>
            </w:tcBorders>
            <w:vAlign w:val="center"/>
          </w:tcPr>
          <w:p w14:paraId="79C13E8C" w14:textId="08FA2790"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0.52</w:t>
            </w:r>
          </w:p>
        </w:tc>
        <w:tc>
          <w:tcPr>
            <w:tcW w:w="708" w:type="dxa"/>
            <w:tcBorders>
              <w:top w:val="single" w:sz="4" w:space="0" w:color="auto"/>
            </w:tcBorders>
            <w:vAlign w:val="center"/>
          </w:tcPr>
          <w:p w14:paraId="6B8AF4D5" w14:textId="657B1331"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1.92</w:t>
            </w:r>
          </w:p>
        </w:tc>
      </w:tr>
      <w:tr w:rsidR="001753BC" w:rsidRPr="006A4A4D" w14:paraId="3ADD041F" w14:textId="77777777" w:rsidTr="00DA19C6">
        <w:trPr>
          <w:trHeight w:val="340"/>
        </w:trPr>
        <w:tc>
          <w:tcPr>
            <w:cnfStyle w:val="001000000000" w:firstRow="0" w:lastRow="0" w:firstColumn="1" w:lastColumn="0" w:oddVBand="0" w:evenVBand="0" w:oddHBand="0" w:evenHBand="0" w:firstRowFirstColumn="0" w:firstRowLastColumn="0" w:lastRowFirstColumn="0" w:lastRowLastColumn="0"/>
            <w:tcW w:w="1984" w:type="dxa"/>
            <w:vMerge/>
            <w:hideMark/>
          </w:tcPr>
          <w:p w14:paraId="355DD26E" w14:textId="77777777" w:rsidR="003770E1" w:rsidRPr="006A4A4D" w:rsidRDefault="003770E1" w:rsidP="00DD42AA">
            <w:pPr>
              <w:rPr>
                <w:lang w:eastAsia="en-AU"/>
              </w:rPr>
            </w:pPr>
          </w:p>
        </w:tc>
        <w:tc>
          <w:tcPr>
            <w:tcW w:w="993" w:type="dxa"/>
            <w:noWrap/>
            <w:hideMark/>
          </w:tcPr>
          <w:p w14:paraId="6B5E8D24"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6A4A4D">
              <w:rPr>
                <w:lang w:eastAsia="en-AU"/>
              </w:rPr>
              <w:t>AFM1</w:t>
            </w:r>
          </w:p>
        </w:tc>
        <w:tc>
          <w:tcPr>
            <w:tcW w:w="950" w:type="dxa"/>
          </w:tcPr>
          <w:p w14:paraId="185881C1" w14:textId="20376B28"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549" w:type="dxa"/>
            <w:vAlign w:val="center"/>
          </w:tcPr>
          <w:p w14:paraId="25598D59" w14:textId="0FF3923B"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734" w:type="dxa"/>
            <w:vAlign w:val="center"/>
          </w:tcPr>
          <w:p w14:paraId="50492F3B" w14:textId="22D779B3"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42" w:type="dxa"/>
            <w:vAlign w:val="center"/>
          </w:tcPr>
          <w:p w14:paraId="22A5DDC0" w14:textId="4C3E11DA"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8" w:type="dxa"/>
            <w:vAlign w:val="center"/>
          </w:tcPr>
          <w:p w14:paraId="77905F21" w14:textId="15B7A959"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76" w:type="dxa"/>
            <w:vAlign w:val="center"/>
          </w:tcPr>
          <w:p w14:paraId="50F79173" w14:textId="77EC8902"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42" w:type="dxa"/>
            <w:vAlign w:val="center"/>
          </w:tcPr>
          <w:p w14:paraId="4493BFD8" w14:textId="1A2DB9FD"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67" w:type="dxa"/>
            <w:vAlign w:val="center"/>
          </w:tcPr>
          <w:p w14:paraId="789E5FFC" w14:textId="4EA37D52"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17" w:type="dxa"/>
            <w:vAlign w:val="center"/>
          </w:tcPr>
          <w:p w14:paraId="665B2D87" w14:textId="313EAB16"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3.11</w:t>
            </w:r>
          </w:p>
        </w:tc>
        <w:tc>
          <w:tcPr>
            <w:tcW w:w="642" w:type="dxa"/>
            <w:vAlign w:val="center"/>
          </w:tcPr>
          <w:p w14:paraId="52EE7D2B" w14:textId="569C31FC"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2.26</w:t>
            </w:r>
          </w:p>
        </w:tc>
        <w:tc>
          <w:tcPr>
            <w:tcW w:w="725" w:type="dxa"/>
            <w:vAlign w:val="center"/>
          </w:tcPr>
          <w:p w14:paraId="6ED52F12" w14:textId="52A427B8"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2.58</w:t>
            </w:r>
          </w:p>
        </w:tc>
        <w:tc>
          <w:tcPr>
            <w:tcW w:w="701" w:type="dxa"/>
            <w:vAlign w:val="center"/>
          </w:tcPr>
          <w:p w14:paraId="74D53CD9" w14:textId="17C8336A"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-7.10</w:t>
            </w:r>
          </w:p>
        </w:tc>
        <w:tc>
          <w:tcPr>
            <w:tcW w:w="717" w:type="dxa"/>
            <w:vAlign w:val="center"/>
          </w:tcPr>
          <w:p w14:paraId="338C53C3" w14:textId="3C474C4A"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-5.69</w:t>
            </w:r>
          </w:p>
        </w:tc>
        <w:tc>
          <w:tcPr>
            <w:tcW w:w="708" w:type="dxa"/>
            <w:vAlign w:val="center"/>
          </w:tcPr>
          <w:p w14:paraId="037BAE5E" w14:textId="0E3210AD"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-6.70</w:t>
            </w:r>
          </w:p>
        </w:tc>
      </w:tr>
      <w:tr w:rsidR="001753BC" w:rsidRPr="006A4A4D" w14:paraId="3BAC1792" w14:textId="77777777" w:rsidTr="008A4BB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noWrap/>
            <w:hideMark/>
          </w:tcPr>
          <w:p w14:paraId="4BF3E709" w14:textId="77777777" w:rsidR="003770E1" w:rsidRPr="006A4A4D" w:rsidRDefault="003770E1" w:rsidP="00DD42AA">
            <w:pPr>
              <w:rPr>
                <w:rFonts w:eastAsia="Times New Roman"/>
                <w:b w:val="0"/>
                <w:color w:val="000000"/>
                <w:lang w:eastAsia="en-AU"/>
              </w:rPr>
            </w:pPr>
            <w:r w:rsidRPr="006A4A4D">
              <w:rPr>
                <w:lang w:eastAsia="en-AU"/>
              </w:rPr>
              <w:t>Australian sea lion</w:t>
            </w:r>
          </w:p>
        </w:tc>
        <w:tc>
          <w:tcPr>
            <w:tcW w:w="993" w:type="dxa"/>
            <w:noWrap/>
            <w:vAlign w:val="center"/>
            <w:hideMark/>
          </w:tcPr>
          <w:p w14:paraId="66F332F0"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6A4A4D">
              <w:rPr>
                <w:lang w:eastAsia="en-AU"/>
              </w:rPr>
              <w:t>ASM1</w:t>
            </w:r>
          </w:p>
        </w:tc>
        <w:tc>
          <w:tcPr>
            <w:tcW w:w="950" w:type="dxa"/>
          </w:tcPr>
          <w:p w14:paraId="5A740014" w14:textId="09169056"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549" w:type="dxa"/>
            <w:vAlign w:val="center"/>
          </w:tcPr>
          <w:p w14:paraId="1AF605E5" w14:textId="6F54F479"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17</w:t>
            </w:r>
          </w:p>
        </w:tc>
        <w:tc>
          <w:tcPr>
            <w:tcW w:w="734" w:type="dxa"/>
            <w:vAlign w:val="center"/>
          </w:tcPr>
          <w:p w14:paraId="7EC43DF0" w14:textId="76691A5C"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42" w:type="dxa"/>
            <w:vAlign w:val="center"/>
          </w:tcPr>
          <w:p w14:paraId="498928A2" w14:textId="16468648"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vAlign w:val="center"/>
          </w:tcPr>
          <w:p w14:paraId="6B4CDA76" w14:textId="31B68262"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76" w:type="dxa"/>
            <w:vAlign w:val="center"/>
          </w:tcPr>
          <w:p w14:paraId="4D4F484F" w14:textId="6125E0A2"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30</w:t>
            </w:r>
          </w:p>
        </w:tc>
        <w:tc>
          <w:tcPr>
            <w:tcW w:w="642" w:type="dxa"/>
            <w:vAlign w:val="center"/>
          </w:tcPr>
          <w:p w14:paraId="7595E1FA" w14:textId="787D0C87"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67" w:type="dxa"/>
            <w:vAlign w:val="center"/>
          </w:tcPr>
          <w:p w14:paraId="7E65CA83" w14:textId="4C36B4B1"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17" w:type="dxa"/>
            <w:vAlign w:val="center"/>
          </w:tcPr>
          <w:p w14:paraId="0FD38977" w14:textId="549AD402"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2.24</w:t>
            </w:r>
          </w:p>
        </w:tc>
        <w:tc>
          <w:tcPr>
            <w:tcW w:w="642" w:type="dxa"/>
            <w:vAlign w:val="center"/>
          </w:tcPr>
          <w:p w14:paraId="414D43BE" w14:textId="36C13CAE"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0.35</w:t>
            </w:r>
          </w:p>
        </w:tc>
        <w:tc>
          <w:tcPr>
            <w:tcW w:w="725" w:type="dxa"/>
            <w:vAlign w:val="center"/>
          </w:tcPr>
          <w:p w14:paraId="2217084A" w14:textId="29E285A5"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701" w:type="dxa"/>
            <w:vAlign w:val="center"/>
          </w:tcPr>
          <w:p w14:paraId="01FDDF94" w14:textId="00547348"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-5.02</w:t>
            </w:r>
          </w:p>
        </w:tc>
        <w:tc>
          <w:tcPr>
            <w:tcW w:w="717" w:type="dxa"/>
            <w:vAlign w:val="center"/>
          </w:tcPr>
          <w:p w14:paraId="0376D4F6" w14:textId="78BA9DCD"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-2.83</w:t>
            </w:r>
          </w:p>
        </w:tc>
        <w:tc>
          <w:tcPr>
            <w:tcW w:w="708" w:type="dxa"/>
            <w:vAlign w:val="center"/>
          </w:tcPr>
          <w:p w14:paraId="68A5CCBB" w14:textId="4C51461F"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-1.56</w:t>
            </w:r>
          </w:p>
        </w:tc>
      </w:tr>
      <w:tr w:rsidR="001753BC" w:rsidRPr="006A4A4D" w14:paraId="2F62D779" w14:textId="77777777" w:rsidTr="008A4BB4">
        <w:trPr>
          <w:trHeight w:val="340"/>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7F7F7F" w:themeColor="text1" w:themeTint="80"/>
              <w:bottom w:val="single" w:sz="4" w:space="0" w:color="7F7F7F" w:themeColor="text1" w:themeTint="80"/>
            </w:tcBorders>
            <w:noWrap/>
            <w:hideMark/>
          </w:tcPr>
          <w:p w14:paraId="54111C9F" w14:textId="77777777" w:rsidR="003770E1" w:rsidRDefault="003770E1" w:rsidP="00DD42AA">
            <w:pPr>
              <w:rPr>
                <w:b w:val="0"/>
                <w:lang w:eastAsia="en-AU"/>
              </w:rPr>
            </w:pPr>
            <w:r w:rsidRPr="006A4A4D">
              <w:rPr>
                <w:lang w:eastAsia="en-AU"/>
              </w:rPr>
              <w:t xml:space="preserve">New Zealand </w:t>
            </w:r>
          </w:p>
          <w:p w14:paraId="2F83DEC6" w14:textId="77777777" w:rsidR="003770E1" w:rsidRPr="006A4A4D" w:rsidRDefault="003770E1" w:rsidP="00DD42AA">
            <w:pPr>
              <w:rPr>
                <w:rFonts w:eastAsia="Times New Roman"/>
                <w:b w:val="0"/>
                <w:color w:val="000000"/>
                <w:lang w:eastAsia="en-AU"/>
              </w:rPr>
            </w:pPr>
            <w:r w:rsidRPr="006A4A4D">
              <w:rPr>
                <w:lang w:eastAsia="en-AU"/>
              </w:rPr>
              <w:t>fur seal</w:t>
            </w:r>
          </w:p>
        </w:tc>
        <w:tc>
          <w:tcPr>
            <w:tcW w:w="993" w:type="dxa"/>
            <w:noWrap/>
            <w:hideMark/>
          </w:tcPr>
          <w:p w14:paraId="710611B1" w14:textId="2E4036D1"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6A4A4D">
              <w:rPr>
                <w:lang w:eastAsia="en-AU"/>
              </w:rPr>
              <w:t>NFM1</w:t>
            </w:r>
            <w:r w:rsidR="00B8158F">
              <w:rPr>
                <w:lang w:eastAsia="en-AU"/>
              </w:rPr>
              <w:t>m</w:t>
            </w:r>
          </w:p>
        </w:tc>
        <w:tc>
          <w:tcPr>
            <w:tcW w:w="950" w:type="dxa"/>
          </w:tcPr>
          <w:p w14:paraId="74B4E01D" w14:textId="41ABEC90"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549" w:type="dxa"/>
            <w:vAlign w:val="center"/>
          </w:tcPr>
          <w:p w14:paraId="10E1A33F" w14:textId="3FD060E4"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12</w:t>
            </w:r>
          </w:p>
        </w:tc>
        <w:tc>
          <w:tcPr>
            <w:tcW w:w="734" w:type="dxa"/>
            <w:vAlign w:val="center"/>
          </w:tcPr>
          <w:p w14:paraId="1200C337" w14:textId="5476BED9"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42" w:type="dxa"/>
            <w:vAlign w:val="center"/>
          </w:tcPr>
          <w:p w14:paraId="424DCC6D" w14:textId="2A44C041"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vAlign w:val="center"/>
          </w:tcPr>
          <w:p w14:paraId="3B4069C0" w14:textId="0C76E81F"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76" w:type="dxa"/>
            <w:vAlign w:val="center"/>
          </w:tcPr>
          <w:p w14:paraId="6DB434C4" w14:textId="737BB323"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42" w:type="dxa"/>
            <w:vAlign w:val="center"/>
          </w:tcPr>
          <w:p w14:paraId="3559323F" w14:textId="7AA67AC8"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67" w:type="dxa"/>
            <w:vAlign w:val="center"/>
          </w:tcPr>
          <w:p w14:paraId="3125B7A1" w14:textId="2D894B93"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17" w:type="dxa"/>
            <w:vAlign w:val="center"/>
          </w:tcPr>
          <w:p w14:paraId="60CDD9CF" w14:textId="3A5CDC6F"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0.50</w:t>
            </w:r>
          </w:p>
        </w:tc>
        <w:tc>
          <w:tcPr>
            <w:tcW w:w="642" w:type="dxa"/>
            <w:vAlign w:val="center"/>
          </w:tcPr>
          <w:p w14:paraId="5429D30F" w14:textId="0F37EA9E"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0.17</w:t>
            </w:r>
          </w:p>
        </w:tc>
        <w:tc>
          <w:tcPr>
            <w:tcW w:w="725" w:type="dxa"/>
            <w:vAlign w:val="center"/>
          </w:tcPr>
          <w:p w14:paraId="0F025CE7" w14:textId="7CC9ED37"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0.08</w:t>
            </w:r>
          </w:p>
        </w:tc>
        <w:tc>
          <w:tcPr>
            <w:tcW w:w="701" w:type="dxa"/>
            <w:vAlign w:val="center"/>
          </w:tcPr>
          <w:p w14:paraId="12F4E43F" w14:textId="4CC20632"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-2.06</w:t>
            </w:r>
          </w:p>
        </w:tc>
        <w:tc>
          <w:tcPr>
            <w:tcW w:w="717" w:type="dxa"/>
            <w:vAlign w:val="center"/>
          </w:tcPr>
          <w:p w14:paraId="57E506F9" w14:textId="72BDBDD6"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-1.32</w:t>
            </w:r>
          </w:p>
        </w:tc>
        <w:tc>
          <w:tcPr>
            <w:tcW w:w="708" w:type="dxa"/>
            <w:vAlign w:val="center"/>
          </w:tcPr>
          <w:p w14:paraId="68B2D358" w14:textId="3873E5B2"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-1.45</w:t>
            </w:r>
          </w:p>
        </w:tc>
      </w:tr>
      <w:tr w:rsidR="001753BC" w:rsidRPr="006A4A4D" w14:paraId="6CE71131" w14:textId="77777777" w:rsidTr="008A4BB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single" w:sz="4" w:space="0" w:color="auto"/>
            </w:tcBorders>
            <w:hideMark/>
          </w:tcPr>
          <w:p w14:paraId="7DF10423" w14:textId="77777777" w:rsidR="003770E1" w:rsidRPr="006A4A4D" w:rsidRDefault="003770E1" w:rsidP="00DD42AA">
            <w:pPr>
              <w:rPr>
                <w:lang w:eastAsia="en-AU"/>
              </w:rPr>
            </w:pPr>
          </w:p>
        </w:tc>
        <w:tc>
          <w:tcPr>
            <w:tcW w:w="993" w:type="dxa"/>
            <w:noWrap/>
            <w:hideMark/>
          </w:tcPr>
          <w:p w14:paraId="2238A1FC" w14:textId="7083A918"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6A4A4D">
              <w:rPr>
                <w:lang w:eastAsia="en-AU"/>
              </w:rPr>
              <w:t>NFM2</w:t>
            </w:r>
            <w:r w:rsidR="00B8158F">
              <w:rPr>
                <w:lang w:eastAsia="en-AU"/>
              </w:rPr>
              <w:t>s</w:t>
            </w:r>
          </w:p>
        </w:tc>
        <w:tc>
          <w:tcPr>
            <w:tcW w:w="950" w:type="dxa"/>
          </w:tcPr>
          <w:p w14:paraId="4D630DFF" w14:textId="7B9F286D"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549" w:type="dxa"/>
            <w:vAlign w:val="center"/>
          </w:tcPr>
          <w:p w14:paraId="71AB1058" w14:textId="17D67CB5"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19</w:t>
            </w:r>
          </w:p>
        </w:tc>
        <w:tc>
          <w:tcPr>
            <w:tcW w:w="734" w:type="dxa"/>
            <w:vAlign w:val="center"/>
          </w:tcPr>
          <w:p w14:paraId="67FFFD0E" w14:textId="53E664B9"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42" w:type="dxa"/>
            <w:vAlign w:val="center"/>
          </w:tcPr>
          <w:p w14:paraId="629BE6B6" w14:textId="74289D58"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8" w:type="dxa"/>
            <w:vAlign w:val="center"/>
          </w:tcPr>
          <w:p w14:paraId="4A9EEAF7" w14:textId="513FAD03"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76" w:type="dxa"/>
            <w:vAlign w:val="center"/>
          </w:tcPr>
          <w:p w14:paraId="3AA22F2D" w14:textId="12A145AC"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642" w:type="dxa"/>
            <w:vAlign w:val="center"/>
          </w:tcPr>
          <w:p w14:paraId="7AF8930E" w14:textId="29BC9C25"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667" w:type="dxa"/>
            <w:vAlign w:val="center"/>
          </w:tcPr>
          <w:p w14:paraId="4DA8EE41" w14:textId="4B12F577"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617" w:type="dxa"/>
            <w:vAlign w:val="center"/>
          </w:tcPr>
          <w:p w14:paraId="573F77F3" w14:textId="7D3376AE"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2.68</w:t>
            </w:r>
          </w:p>
        </w:tc>
        <w:tc>
          <w:tcPr>
            <w:tcW w:w="642" w:type="dxa"/>
            <w:vAlign w:val="center"/>
          </w:tcPr>
          <w:p w14:paraId="38E98F4D" w14:textId="11D05302"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0.43</w:t>
            </w:r>
          </w:p>
        </w:tc>
        <w:tc>
          <w:tcPr>
            <w:tcW w:w="725" w:type="dxa"/>
            <w:vAlign w:val="center"/>
          </w:tcPr>
          <w:p w14:paraId="64C91C5C" w14:textId="32D0AE38"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1.47</w:t>
            </w:r>
          </w:p>
        </w:tc>
        <w:tc>
          <w:tcPr>
            <w:tcW w:w="701" w:type="dxa"/>
            <w:vAlign w:val="center"/>
          </w:tcPr>
          <w:p w14:paraId="31E6CE0B" w14:textId="7D84F5B3"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-2.15</w:t>
            </w:r>
          </w:p>
        </w:tc>
        <w:tc>
          <w:tcPr>
            <w:tcW w:w="717" w:type="dxa"/>
            <w:vAlign w:val="center"/>
          </w:tcPr>
          <w:p w14:paraId="7E7B5B14" w14:textId="34D408A5"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-1.02</w:t>
            </w:r>
          </w:p>
        </w:tc>
        <w:tc>
          <w:tcPr>
            <w:tcW w:w="708" w:type="dxa"/>
            <w:vAlign w:val="center"/>
          </w:tcPr>
          <w:p w14:paraId="1251F314" w14:textId="315D6394"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-2.64</w:t>
            </w:r>
          </w:p>
        </w:tc>
      </w:tr>
      <w:tr w:rsidR="001753BC" w:rsidRPr="006A4A4D" w14:paraId="30241EB3" w14:textId="77777777" w:rsidTr="00AF4D98">
        <w:trPr>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single" w:sz="4" w:space="0" w:color="auto"/>
              <w:bottom w:val="single" w:sz="4" w:space="0" w:color="7F7F7F" w:themeColor="text1" w:themeTint="80"/>
            </w:tcBorders>
            <w:hideMark/>
          </w:tcPr>
          <w:p w14:paraId="778B7737" w14:textId="77777777" w:rsidR="003770E1" w:rsidRPr="006A4A4D" w:rsidRDefault="003770E1" w:rsidP="00DD42AA">
            <w:pPr>
              <w:rPr>
                <w:lang w:eastAsia="en-AU"/>
              </w:rPr>
            </w:pPr>
          </w:p>
        </w:tc>
        <w:tc>
          <w:tcPr>
            <w:tcW w:w="993" w:type="dxa"/>
            <w:tcBorders>
              <w:bottom w:val="single" w:sz="4" w:space="0" w:color="7F7F7F" w:themeColor="text1" w:themeTint="80"/>
            </w:tcBorders>
            <w:noWrap/>
            <w:hideMark/>
          </w:tcPr>
          <w:p w14:paraId="3C6960E8"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6A4A4D">
              <w:rPr>
                <w:lang w:eastAsia="en-AU"/>
              </w:rPr>
              <w:t>NFM3*</w:t>
            </w:r>
          </w:p>
        </w:tc>
        <w:tc>
          <w:tcPr>
            <w:tcW w:w="950" w:type="dxa"/>
            <w:tcBorders>
              <w:bottom w:val="single" w:sz="4" w:space="0" w:color="7F7F7F" w:themeColor="text1" w:themeTint="80"/>
            </w:tcBorders>
          </w:tcPr>
          <w:p w14:paraId="26254D9C" w14:textId="23DECED1"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549" w:type="dxa"/>
            <w:tcBorders>
              <w:bottom w:val="single" w:sz="4" w:space="0" w:color="7F7F7F" w:themeColor="text1" w:themeTint="80"/>
            </w:tcBorders>
            <w:vAlign w:val="center"/>
          </w:tcPr>
          <w:p w14:paraId="31B77BB9" w14:textId="3821D203"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734" w:type="dxa"/>
            <w:tcBorders>
              <w:bottom w:val="single" w:sz="4" w:space="0" w:color="7F7F7F" w:themeColor="text1" w:themeTint="80"/>
            </w:tcBorders>
            <w:vAlign w:val="center"/>
          </w:tcPr>
          <w:p w14:paraId="41285F81" w14:textId="70D2D341"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42" w:type="dxa"/>
            <w:tcBorders>
              <w:bottom w:val="single" w:sz="4" w:space="0" w:color="7F7F7F" w:themeColor="text1" w:themeTint="80"/>
            </w:tcBorders>
            <w:vAlign w:val="center"/>
          </w:tcPr>
          <w:p w14:paraId="44E4A6D6" w14:textId="2BD279FA"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tcBorders>
              <w:bottom w:val="single" w:sz="4" w:space="0" w:color="7F7F7F" w:themeColor="text1" w:themeTint="80"/>
            </w:tcBorders>
            <w:vAlign w:val="center"/>
          </w:tcPr>
          <w:p w14:paraId="67124112" w14:textId="28286A93"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76" w:type="dxa"/>
            <w:tcBorders>
              <w:bottom w:val="single" w:sz="4" w:space="0" w:color="7F7F7F" w:themeColor="text1" w:themeTint="80"/>
            </w:tcBorders>
            <w:vAlign w:val="center"/>
          </w:tcPr>
          <w:p w14:paraId="3DD16235" w14:textId="77841D6F"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42" w:type="dxa"/>
            <w:tcBorders>
              <w:bottom w:val="single" w:sz="4" w:space="0" w:color="7F7F7F" w:themeColor="text1" w:themeTint="80"/>
            </w:tcBorders>
            <w:vAlign w:val="center"/>
          </w:tcPr>
          <w:p w14:paraId="24B16A44" w14:textId="05CF427C"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67" w:type="dxa"/>
            <w:tcBorders>
              <w:bottom w:val="single" w:sz="4" w:space="0" w:color="7F7F7F" w:themeColor="text1" w:themeTint="80"/>
            </w:tcBorders>
            <w:vAlign w:val="center"/>
          </w:tcPr>
          <w:p w14:paraId="425739B6" w14:textId="12CFB0A1"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17" w:type="dxa"/>
            <w:tcBorders>
              <w:bottom w:val="single" w:sz="4" w:space="0" w:color="7F7F7F" w:themeColor="text1" w:themeTint="80"/>
            </w:tcBorders>
            <w:vAlign w:val="center"/>
          </w:tcPr>
          <w:p w14:paraId="5C335C8E" w14:textId="776D20F6"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0.00</w:t>
            </w:r>
          </w:p>
        </w:tc>
        <w:tc>
          <w:tcPr>
            <w:tcW w:w="642" w:type="dxa"/>
            <w:tcBorders>
              <w:bottom w:val="single" w:sz="4" w:space="0" w:color="7F7F7F" w:themeColor="text1" w:themeTint="80"/>
            </w:tcBorders>
            <w:vAlign w:val="center"/>
          </w:tcPr>
          <w:p w14:paraId="3972A255" w14:textId="0944B4A3"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0.43</w:t>
            </w:r>
          </w:p>
        </w:tc>
        <w:tc>
          <w:tcPr>
            <w:tcW w:w="725" w:type="dxa"/>
            <w:tcBorders>
              <w:bottom w:val="single" w:sz="4" w:space="0" w:color="7F7F7F" w:themeColor="text1" w:themeTint="80"/>
            </w:tcBorders>
            <w:vAlign w:val="center"/>
          </w:tcPr>
          <w:p w14:paraId="274DE3B8" w14:textId="6E8838D7"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0.00</w:t>
            </w:r>
          </w:p>
        </w:tc>
        <w:tc>
          <w:tcPr>
            <w:tcW w:w="701" w:type="dxa"/>
            <w:tcBorders>
              <w:bottom w:val="single" w:sz="4" w:space="0" w:color="7F7F7F" w:themeColor="text1" w:themeTint="80"/>
            </w:tcBorders>
            <w:vAlign w:val="center"/>
          </w:tcPr>
          <w:p w14:paraId="3E78CBC6" w14:textId="2A97A817"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-0.26</w:t>
            </w:r>
          </w:p>
        </w:tc>
        <w:tc>
          <w:tcPr>
            <w:tcW w:w="717" w:type="dxa"/>
            <w:tcBorders>
              <w:bottom w:val="single" w:sz="4" w:space="0" w:color="7F7F7F" w:themeColor="text1" w:themeTint="80"/>
            </w:tcBorders>
            <w:vAlign w:val="center"/>
          </w:tcPr>
          <w:p w14:paraId="3B2E38C8" w14:textId="2CE8F6CB"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-5.84</w:t>
            </w:r>
          </w:p>
        </w:tc>
        <w:tc>
          <w:tcPr>
            <w:tcW w:w="708" w:type="dxa"/>
            <w:tcBorders>
              <w:bottom w:val="single" w:sz="4" w:space="0" w:color="7F7F7F" w:themeColor="text1" w:themeTint="80"/>
            </w:tcBorders>
            <w:vAlign w:val="center"/>
          </w:tcPr>
          <w:p w14:paraId="7225D332" w14:textId="4D759BB1"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-2.64</w:t>
            </w:r>
          </w:p>
        </w:tc>
      </w:tr>
      <w:tr w:rsidR="001753BC" w:rsidRPr="006A4A4D" w14:paraId="4939F057" w14:textId="77777777" w:rsidTr="008A4BB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val="restart"/>
            <w:tcBorders>
              <w:bottom w:val="single" w:sz="4" w:space="0" w:color="auto"/>
            </w:tcBorders>
          </w:tcPr>
          <w:p w14:paraId="74BA847A" w14:textId="77777777" w:rsidR="003770E1" w:rsidRPr="006A4A4D" w:rsidRDefault="003770E1" w:rsidP="00DD42AA">
            <w:pPr>
              <w:rPr>
                <w:b w:val="0"/>
                <w:lang w:eastAsia="en-AU"/>
              </w:rPr>
            </w:pPr>
            <w:r w:rsidRPr="006A4A4D">
              <w:rPr>
                <w:lang w:eastAsia="en-AU"/>
              </w:rPr>
              <w:t>Steller sea lion</w:t>
            </w:r>
          </w:p>
        </w:tc>
        <w:tc>
          <w:tcPr>
            <w:tcW w:w="993" w:type="dxa"/>
            <w:noWrap/>
          </w:tcPr>
          <w:p w14:paraId="32793927"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6A4A4D">
              <w:rPr>
                <w:lang w:eastAsia="en-AU"/>
              </w:rPr>
              <w:t>F00BO</w:t>
            </w:r>
          </w:p>
        </w:tc>
        <w:tc>
          <w:tcPr>
            <w:tcW w:w="950" w:type="dxa"/>
          </w:tcPr>
          <w:p w14:paraId="4305F3F1" w14:textId="3DF4DCB8"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Harness</w:t>
            </w:r>
          </w:p>
        </w:tc>
        <w:tc>
          <w:tcPr>
            <w:tcW w:w="549" w:type="dxa"/>
            <w:vAlign w:val="center"/>
          </w:tcPr>
          <w:p w14:paraId="6F925852" w14:textId="4368C2D5"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14</w:t>
            </w:r>
          </w:p>
        </w:tc>
        <w:tc>
          <w:tcPr>
            <w:tcW w:w="734" w:type="dxa"/>
            <w:vAlign w:val="center"/>
          </w:tcPr>
          <w:p w14:paraId="26A21A46" w14:textId="08D8EA43"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42" w:type="dxa"/>
            <w:vAlign w:val="center"/>
          </w:tcPr>
          <w:p w14:paraId="33D6B9FC" w14:textId="1BF84E14"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vAlign w:val="center"/>
          </w:tcPr>
          <w:p w14:paraId="5C5322BF" w14:textId="173FC9DB"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76" w:type="dxa"/>
            <w:vAlign w:val="center"/>
          </w:tcPr>
          <w:p w14:paraId="196B9968" w14:textId="12A190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42" w:type="dxa"/>
            <w:vAlign w:val="center"/>
          </w:tcPr>
          <w:p w14:paraId="4FE8F8A2" w14:textId="3E5E2C7D"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67" w:type="dxa"/>
            <w:vAlign w:val="center"/>
          </w:tcPr>
          <w:p w14:paraId="7C68D505" w14:textId="0B8A500C"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80</w:t>
            </w:r>
          </w:p>
        </w:tc>
        <w:tc>
          <w:tcPr>
            <w:tcW w:w="617" w:type="dxa"/>
            <w:vAlign w:val="center"/>
          </w:tcPr>
          <w:p w14:paraId="4B7D3065" w14:textId="4895FD33"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0.07</w:t>
            </w:r>
          </w:p>
        </w:tc>
        <w:tc>
          <w:tcPr>
            <w:tcW w:w="642" w:type="dxa"/>
            <w:vAlign w:val="center"/>
          </w:tcPr>
          <w:p w14:paraId="1CB663B1" w14:textId="4118207D"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0.07</w:t>
            </w:r>
          </w:p>
        </w:tc>
        <w:tc>
          <w:tcPr>
            <w:tcW w:w="725" w:type="dxa"/>
            <w:vAlign w:val="center"/>
          </w:tcPr>
          <w:p w14:paraId="5CC126A3" w14:textId="6E824938"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0.15</w:t>
            </w:r>
          </w:p>
        </w:tc>
        <w:tc>
          <w:tcPr>
            <w:tcW w:w="701" w:type="dxa"/>
            <w:vAlign w:val="center"/>
          </w:tcPr>
          <w:p w14:paraId="00BFEE91" w14:textId="36917285"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-1.01</w:t>
            </w:r>
          </w:p>
        </w:tc>
        <w:tc>
          <w:tcPr>
            <w:tcW w:w="717" w:type="dxa"/>
            <w:vAlign w:val="center"/>
          </w:tcPr>
          <w:p w14:paraId="5E2FE5A6" w14:textId="21622DF8"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-0.82</w:t>
            </w:r>
          </w:p>
        </w:tc>
        <w:tc>
          <w:tcPr>
            <w:tcW w:w="708" w:type="dxa"/>
            <w:vAlign w:val="center"/>
          </w:tcPr>
          <w:p w14:paraId="78F424EF" w14:textId="265CAF5D"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-1.63</w:t>
            </w:r>
          </w:p>
        </w:tc>
      </w:tr>
      <w:tr w:rsidR="001753BC" w:rsidRPr="006A4A4D" w14:paraId="30520509" w14:textId="77777777" w:rsidTr="00DA19C6">
        <w:trPr>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nil"/>
              <w:bottom w:val="single" w:sz="4" w:space="0" w:color="auto"/>
            </w:tcBorders>
          </w:tcPr>
          <w:p w14:paraId="4EC61BD6" w14:textId="77777777" w:rsidR="003770E1" w:rsidRPr="006A4A4D" w:rsidRDefault="003770E1" w:rsidP="00DD42AA">
            <w:pPr>
              <w:rPr>
                <w:lang w:eastAsia="en-AU"/>
              </w:rPr>
            </w:pPr>
          </w:p>
        </w:tc>
        <w:tc>
          <w:tcPr>
            <w:tcW w:w="993" w:type="dxa"/>
            <w:noWrap/>
          </w:tcPr>
          <w:p w14:paraId="2126BF9B"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6A4A4D">
              <w:rPr>
                <w:lang w:eastAsia="en-AU"/>
              </w:rPr>
              <w:t>F97HA</w:t>
            </w:r>
          </w:p>
        </w:tc>
        <w:tc>
          <w:tcPr>
            <w:tcW w:w="950" w:type="dxa"/>
          </w:tcPr>
          <w:p w14:paraId="110CE91D" w14:textId="493D02AB"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549" w:type="dxa"/>
            <w:vAlign w:val="center"/>
          </w:tcPr>
          <w:p w14:paraId="66914F22" w14:textId="301C171C"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734" w:type="dxa"/>
            <w:vAlign w:val="center"/>
          </w:tcPr>
          <w:p w14:paraId="62DBF195" w14:textId="049FD2A0"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42" w:type="dxa"/>
            <w:vAlign w:val="center"/>
          </w:tcPr>
          <w:p w14:paraId="2ACFC995" w14:textId="36D2BCB4"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vAlign w:val="center"/>
          </w:tcPr>
          <w:p w14:paraId="6F95C389" w14:textId="3B506B7C"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76" w:type="dxa"/>
            <w:vAlign w:val="center"/>
          </w:tcPr>
          <w:p w14:paraId="7EA0CF70" w14:textId="5B2FEF8F"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642" w:type="dxa"/>
            <w:vAlign w:val="center"/>
          </w:tcPr>
          <w:p w14:paraId="7A430A93" w14:textId="45913292"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667" w:type="dxa"/>
            <w:vAlign w:val="center"/>
          </w:tcPr>
          <w:p w14:paraId="5F7B4618" w14:textId="62C974E6"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617" w:type="dxa"/>
            <w:vAlign w:val="center"/>
          </w:tcPr>
          <w:p w14:paraId="6CC68E98" w14:textId="3D1F5C94"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642" w:type="dxa"/>
            <w:vAlign w:val="center"/>
          </w:tcPr>
          <w:p w14:paraId="185957F4" w14:textId="0F226D96"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0.86</w:t>
            </w:r>
          </w:p>
        </w:tc>
        <w:tc>
          <w:tcPr>
            <w:tcW w:w="725" w:type="dxa"/>
            <w:vAlign w:val="center"/>
          </w:tcPr>
          <w:p w14:paraId="173CF325" w14:textId="3454737A"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0.14</w:t>
            </w:r>
          </w:p>
        </w:tc>
        <w:tc>
          <w:tcPr>
            <w:tcW w:w="701" w:type="dxa"/>
            <w:vAlign w:val="center"/>
          </w:tcPr>
          <w:p w14:paraId="6F446E01" w14:textId="04E32665"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-3.19</w:t>
            </w:r>
          </w:p>
        </w:tc>
        <w:tc>
          <w:tcPr>
            <w:tcW w:w="717" w:type="dxa"/>
            <w:vAlign w:val="center"/>
          </w:tcPr>
          <w:p w14:paraId="2F3D2003" w14:textId="25D0EEC6"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8.64</w:t>
            </w:r>
          </w:p>
        </w:tc>
        <w:tc>
          <w:tcPr>
            <w:tcW w:w="708" w:type="dxa"/>
            <w:vAlign w:val="center"/>
          </w:tcPr>
          <w:p w14:paraId="18487F8D" w14:textId="35492BA1"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2.48</w:t>
            </w:r>
          </w:p>
        </w:tc>
      </w:tr>
      <w:tr w:rsidR="001753BC" w:rsidRPr="006A4A4D" w14:paraId="356C3BE2" w14:textId="77777777" w:rsidTr="00DA19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nil"/>
              <w:bottom w:val="single" w:sz="4" w:space="0" w:color="auto"/>
            </w:tcBorders>
          </w:tcPr>
          <w:p w14:paraId="559808AE" w14:textId="77777777" w:rsidR="003770E1" w:rsidRPr="006A4A4D" w:rsidRDefault="003770E1" w:rsidP="00DD42AA">
            <w:pPr>
              <w:rPr>
                <w:lang w:eastAsia="en-AU"/>
              </w:rPr>
            </w:pPr>
          </w:p>
        </w:tc>
        <w:tc>
          <w:tcPr>
            <w:tcW w:w="993" w:type="dxa"/>
            <w:noWrap/>
          </w:tcPr>
          <w:p w14:paraId="4491CFF4"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6A4A4D">
              <w:rPr>
                <w:lang w:eastAsia="en-AU"/>
              </w:rPr>
              <w:t>F97SI</w:t>
            </w:r>
          </w:p>
        </w:tc>
        <w:tc>
          <w:tcPr>
            <w:tcW w:w="950" w:type="dxa"/>
          </w:tcPr>
          <w:p w14:paraId="3CC3B404" w14:textId="449C3695"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A4787D">
              <w:rPr>
                <w:lang w:eastAsia="en-AU"/>
              </w:rPr>
              <w:t>Harness</w:t>
            </w:r>
          </w:p>
        </w:tc>
        <w:tc>
          <w:tcPr>
            <w:tcW w:w="549" w:type="dxa"/>
            <w:vAlign w:val="center"/>
          </w:tcPr>
          <w:p w14:paraId="28E3AE31" w14:textId="27B9115C"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w:t>
            </w:r>
          </w:p>
        </w:tc>
        <w:tc>
          <w:tcPr>
            <w:tcW w:w="734" w:type="dxa"/>
            <w:vAlign w:val="center"/>
          </w:tcPr>
          <w:p w14:paraId="0A72FDCB" w14:textId="02600624"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42" w:type="dxa"/>
            <w:vAlign w:val="center"/>
          </w:tcPr>
          <w:p w14:paraId="787EFB55" w14:textId="560A7170" w:rsidR="003770E1" w:rsidRPr="006A4A4D" w:rsidRDefault="00A0182E"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8" w:type="dxa"/>
            <w:vAlign w:val="center"/>
          </w:tcPr>
          <w:p w14:paraId="419E4C84" w14:textId="44235410"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76" w:type="dxa"/>
            <w:vAlign w:val="center"/>
          </w:tcPr>
          <w:p w14:paraId="18AA1100" w14:textId="590621FB"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642" w:type="dxa"/>
            <w:vAlign w:val="center"/>
          </w:tcPr>
          <w:p w14:paraId="4F5AFCB9" w14:textId="701A427C" w:rsidR="003770E1" w:rsidRPr="006A4A4D" w:rsidRDefault="00A0182E"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67" w:type="dxa"/>
            <w:vAlign w:val="center"/>
          </w:tcPr>
          <w:p w14:paraId="70EA3F10" w14:textId="750CA0DA"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17" w:type="dxa"/>
            <w:vAlign w:val="center"/>
          </w:tcPr>
          <w:p w14:paraId="14435CFB" w14:textId="772F6571"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0.56</w:t>
            </w:r>
          </w:p>
        </w:tc>
        <w:tc>
          <w:tcPr>
            <w:tcW w:w="642" w:type="dxa"/>
            <w:vAlign w:val="center"/>
          </w:tcPr>
          <w:p w14:paraId="7752CA71" w14:textId="3CEC7327" w:rsidR="003770E1" w:rsidRPr="006A4A4D" w:rsidRDefault="00A0182E"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0.56</w:t>
            </w:r>
          </w:p>
        </w:tc>
        <w:tc>
          <w:tcPr>
            <w:tcW w:w="725" w:type="dxa"/>
            <w:vAlign w:val="center"/>
          </w:tcPr>
          <w:p w14:paraId="65824438" w14:textId="6271757C"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0.56</w:t>
            </w:r>
          </w:p>
        </w:tc>
        <w:tc>
          <w:tcPr>
            <w:tcW w:w="701" w:type="dxa"/>
            <w:vAlign w:val="center"/>
          </w:tcPr>
          <w:p w14:paraId="223D0C3A" w14:textId="1944AE83"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2.70</w:t>
            </w:r>
          </w:p>
        </w:tc>
        <w:tc>
          <w:tcPr>
            <w:tcW w:w="717" w:type="dxa"/>
            <w:vAlign w:val="center"/>
          </w:tcPr>
          <w:p w14:paraId="1B0AD2E8" w14:textId="1A2DDCA3"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1.01</w:t>
            </w:r>
          </w:p>
        </w:tc>
        <w:tc>
          <w:tcPr>
            <w:tcW w:w="708" w:type="dxa"/>
            <w:vAlign w:val="center"/>
          </w:tcPr>
          <w:p w14:paraId="517FF87A" w14:textId="1760F227"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8.26</w:t>
            </w:r>
          </w:p>
        </w:tc>
      </w:tr>
      <w:tr w:rsidR="001753BC" w:rsidRPr="006A4A4D" w14:paraId="37C7958F" w14:textId="77777777" w:rsidTr="00AF4D98">
        <w:trPr>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nil"/>
              <w:bottom w:val="single" w:sz="4" w:space="0" w:color="auto"/>
            </w:tcBorders>
          </w:tcPr>
          <w:p w14:paraId="14422598" w14:textId="77777777" w:rsidR="003770E1" w:rsidRPr="006A4A4D" w:rsidRDefault="003770E1" w:rsidP="00DD42AA">
            <w:pPr>
              <w:rPr>
                <w:lang w:eastAsia="en-AU"/>
              </w:rPr>
            </w:pPr>
          </w:p>
        </w:tc>
        <w:tc>
          <w:tcPr>
            <w:tcW w:w="993" w:type="dxa"/>
            <w:tcBorders>
              <w:bottom w:val="single" w:sz="4" w:space="0" w:color="auto"/>
            </w:tcBorders>
            <w:noWrap/>
          </w:tcPr>
          <w:p w14:paraId="48A8FF8D"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6A4A4D">
              <w:rPr>
                <w:lang w:eastAsia="en-AU"/>
              </w:rPr>
              <w:t>F00YA</w:t>
            </w:r>
          </w:p>
        </w:tc>
        <w:tc>
          <w:tcPr>
            <w:tcW w:w="950" w:type="dxa"/>
            <w:tcBorders>
              <w:bottom w:val="single" w:sz="4" w:space="0" w:color="auto"/>
            </w:tcBorders>
          </w:tcPr>
          <w:p w14:paraId="6D37174B" w14:textId="37E6D183"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549" w:type="dxa"/>
            <w:tcBorders>
              <w:bottom w:val="single" w:sz="4" w:space="0" w:color="auto"/>
            </w:tcBorders>
            <w:vAlign w:val="center"/>
          </w:tcPr>
          <w:p w14:paraId="16609B11" w14:textId="36F4713E"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734" w:type="dxa"/>
            <w:tcBorders>
              <w:bottom w:val="single" w:sz="4" w:space="0" w:color="auto"/>
            </w:tcBorders>
            <w:vAlign w:val="center"/>
          </w:tcPr>
          <w:p w14:paraId="319B4E97" w14:textId="38D8478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42" w:type="dxa"/>
            <w:tcBorders>
              <w:bottom w:val="single" w:sz="4" w:space="0" w:color="auto"/>
            </w:tcBorders>
            <w:vAlign w:val="center"/>
          </w:tcPr>
          <w:p w14:paraId="2E22B1C0" w14:textId="2F2C9327"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tcBorders>
              <w:bottom w:val="single" w:sz="4" w:space="0" w:color="auto"/>
            </w:tcBorders>
            <w:vAlign w:val="center"/>
          </w:tcPr>
          <w:p w14:paraId="1329A2A9" w14:textId="18C139D9"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76" w:type="dxa"/>
            <w:tcBorders>
              <w:bottom w:val="single" w:sz="4" w:space="0" w:color="auto"/>
            </w:tcBorders>
            <w:vAlign w:val="center"/>
          </w:tcPr>
          <w:p w14:paraId="7EFE4B27" w14:textId="5B527CA3"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100</w:t>
            </w:r>
          </w:p>
        </w:tc>
        <w:tc>
          <w:tcPr>
            <w:tcW w:w="642" w:type="dxa"/>
            <w:tcBorders>
              <w:bottom w:val="single" w:sz="4" w:space="0" w:color="auto"/>
            </w:tcBorders>
            <w:vAlign w:val="center"/>
          </w:tcPr>
          <w:p w14:paraId="7C960F6D" w14:textId="52C241D3"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667" w:type="dxa"/>
            <w:tcBorders>
              <w:bottom w:val="single" w:sz="4" w:space="0" w:color="auto"/>
            </w:tcBorders>
            <w:vAlign w:val="center"/>
          </w:tcPr>
          <w:p w14:paraId="3F51EBCF" w14:textId="4FD45388"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617" w:type="dxa"/>
            <w:tcBorders>
              <w:bottom w:val="single" w:sz="4" w:space="0" w:color="auto"/>
            </w:tcBorders>
            <w:vAlign w:val="center"/>
          </w:tcPr>
          <w:p w14:paraId="20AE02DD" w14:textId="70538B6C"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0.16</w:t>
            </w:r>
          </w:p>
        </w:tc>
        <w:tc>
          <w:tcPr>
            <w:tcW w:w="642" w:type="dxa"/>
            <w:tcBorders>
              <w:bottom w:val="single" w:sz="4" w:space="0" w:color="auto"/>
            </w:tcBorders>
            <w:vAlign w:val="center"/>
          </w:tcPr>
          <w:p w14:paraId="4EB0A7DC" w14:textId="1DB12030"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0.05</w:t>
            </w:r>
          </w:p>
        </w:tc>
        <w:tc>
          <w:tcPr>
            <w:tcW w:w="725" w:type="dxa"/>
            <w:tcBorders>
              <w:bottom w:val="single" w:sz="4" w:space="0" w:color="auto"/>
            </w:tcBorders>
            <w:vAlign w:val="center"/>
          </w:tcPr>
          <w:p w14:paraId="44D049CD" w14:textId="63C50798"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0.47</w:t>
            </w:r>
          </w:p>
        </w:tc>
        <w:tc>
          <w:tcPr>
            <w:tcW w:w="701" w:type="dxa"/>
            <w:tcBorders>
              <w:bottom w:val="single" w:sz="4" w:space="0" w:color="auto"/>
            </w:tcBorders>
            <w:vAlign w:val="center"/>
          </w:tcPr>
          <w:p w14:paraId="20886A43" w14:textId="7AE78571"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4.37</w:t>
            </w:r>
          </w:p>
        </w:tc>
        <w:tc>
          <w:tcPr>
            <w:tcW w:w="717" w:type="dxa"/>
            <w:tcBorders>
              <w:bottom w:val="single" w:sz="4" w:space="0" w:color="auto"/>
            </w:tcBorders>
            <w:vAlign w:val="center"/>
          </w:tcPr>
          <w:p w14:paraId="2C6145D0" w14:textId="5222CBFB"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2.02</w:t>
            </w:r>
          </w:p>
        </w:tc>
        <w:tc>
          <w:tcPr>
            <w:tcW w:w="708" w:type="dxa"/>
            <w:tcBorders>
              <w:bottom w:val="single" w:sz="4" w:space="0" w:color="auto"/>
            </w:tcBorders>
            <w:vAlign w:val="center"/>
          </w:tcPr>
          <w:p w14:paraId="05AC2301" w14:textId="5931A221"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4.96</w:t>
            </w:r>
          </w:p>
        </w:tc>
      </w:tr>
    </w:tbl>
    <w:p w14:paraId="49E7624A" w14:textId="2296305A" w:rsidR="004E176B" w:rsidRDefault="004E176B" w:rsidP="00DD42AA"/>
    <w:p w14:paraId="2067B5BE" w14:textId="77777777" w:rsidR="001753BC" w:rsidRDefault="001753BC" w:rsidP="00DD42AA">
      <w:pPr>
        <w:sectPr w:rsidR="001753BC" w:rsidSect="001753BC">
          <w:pgSz w:w="16838" w:h="11906" w:orient="landscape"/>
          <w:pgMar w:top="1440" w:right="1440" w:bottom="1440" w:left="1440" w:header="709" w:footer="709" w:gutter="0"/>
          <w:cols w:space="708"/>
          <w:docGrid w:linePitch="360"/>
        </w:sectPr>
      </w:pPr>
    </w:p>
    <w:p w14:paraId="76C9AFAE" w14:textId="33DC2AEE" w:rsidR="00F775CA" w:rsidRPr="0000039F" w:rsidRDefault="00F775CA" w:rsidP="00DD42AA">
      <w:pPr>
        <w:rPr>
          <w:b/>
        </w:rPr>
      </w:pPr>
      <w:r w:rsidRPr="0000039F">
        <w:rPr>
          <w:b/>
        </w:rPr>
        <w:lastRenderedPageBreak/>
        <w:t>Discussion</w:t>
      </w:r>
    </w:p>
    <w:p w14:paraId="4AEC0028" w14:textId="55C6715E" w:rsidR="00152A67" w:rsidRPr="00F9357C" w:rsidRDefault="00152A67" w:rsidP="00DD42AA">
      <w:pPr>
        <w:rPr>
          <w:b/>
        </w:rPr>
      </w:pPr>
      <w:r>
        <w:t>Choosing the correct combination of running mean and gradient to predict stroke rate is important because total number of strokes could be under- or over- predicted by 20%.</w:t>
      </w:r>
      <w:r w:rsidR="00F9357C">
        <w:t xml:space="preserve"> However, if the goal of the research is to predict energy expenditure from strokes then this error will have little effect on the overall estimate. On a typical foraging trip of an Australian fur seal the lost energy would typically be between 20-60kJ/kg. For a 70kg female this is a loss of 140-320kJ over an entire foraging trip. Therefore while accuracy may be lost from estimating the total number of strokes on a foraging trip, using that estimation </w:t>
      </w:r>
      <w:r w:rsidR="00F9357C" w:rsidRPr="00F9357C">
        <w:t>t</w:t>
      </w:r>
      <w:r w:rsidR="00F9357C">
        <w:t xml:space="preserve">o predict energy expenditure over a foraging trip will result in low errors. </w:t>
      </w:r>
    </w:p>
    <w:p w14:paraId="59BAF807" w14:textId="2FF094CC" w:rsidR="00C52559" w:rsidRDefault="00F9357C" w:rsidP="00DD42AA">
      <w:r>
        <w:t xml:space="preserve">These results show that for accurate prediction of stroke rate for otariids the gradient used to detect a peak in the accelerometery is the most important parameter. </w:t>
      </w:r>
      <w:r w:rsidR="00C52559">
        <w:t>Accelerometers measure the movement of an animal in three directions – surge, heave and sway – and the amplitude of these measurements are dependent on the activity of the animal. The stroke pattern of</w:t>
      </w:r>
      <w:r w:rsidR="007F4AA1">
        <w:t xml:space="preserve"> otariids cause</w:t>
      </w:r>
      <w:r w:rsidR="00C52559">
        <w:t>s</w:t>
      </w:r>
      <w:r w:rsidR="007F4AA1">
        <w:t xml:space="preserve"> a surge of acceleration forward (x-axis) and upward (z-axis), which results in steep peaks in thes</w:t>
      </w:r>
      <w:r w:rsidR="00990D94">
        <w:t>e two axes (Appendix C</w:t>
      </w:r>
      <w:r w:rsidR="007F4AA1">
        <w:t xml:space="preserve">). </w:t>
      </w:r>
      <w:r w:rsidR="00C52559">
        <w:t>Here we have shown that using a simple gradient detection change that we can identify these steep peaks, and using video analysis confirmed that these match the strokes of the individual. For otariids that have the accelerometer attached with tape a relatively shallow gradient can be used to detect strokes (40-50</w:t>
      </w:r>
      <w:r w:rsidR="007F242A">
        <w:t>; Figure 1</w:t>
      </w:r>
      <w:r w:rsidR="00C52559">
        <w:t xml:space="preserve">). </w:t>
      </w:r>
      <w:del w:id="104" w:author="Rob Harcourt" w:date="2017-03-23T18:02:00Z">
        <w:r w:rsidR="00C52559" w:rsidDel="00492D7D">
          <w:delText>Whereas f</w:delText>
        </w:r>
      </w:del>
      <w:ins w:id="105" w:author="Rob Harcourt" w:date="2017-03-23T18:02:00Z">
        <w:r w:rsidR="00492D7D">
          <w:t>F</w:t>
        </w:r>
      </w:ins>
      <w:r w:rsidR="00C52559">
        <w:t>or otariids with the accelerometer placed in a harness a steeper gradient was required to account for the noise in the data (</w:t>
      </w:r>
      <w:r w:rsidR="007F242A">
        <w:t>90-100; Appendix C</w:t>
      </w:r>
      <w:r w:rsidR="00C52559">
        <w:t>).</w:t>
      </w:r>
    </w:p>
    <w:p w14:paraId="6C6A8FE5" w14:textId="57A06060" w:rsidR="00BD4A77" w:rsidRDefault="00F9357C" w:rsidP="00DD42AA">
      <w:r>
        <w:t xml:space="preserve">Accelerometer </w:t>
      </w:r>
      <w:r w:rsidR="007F4AA1">
        <w:t>attachment</w:t>
      </w:r>
      <w:r>
        <w:t xml:space="preserve"> (tape or harness), running mean and the axis (or combination of axes) used </w:t>
      </w:r>
      <w:del w:id="106" w:author="Rob Harcourt" w:date="2017-03-23T18:02:00Z">
        <w:r w:rsidDel="00492D7D">
          <w:delText xml:space="preserve">had </w:delText>
        </w:r>
      </w:del>
      <w:ins w:id="107" w:author="Rob Harcourt" w:date="2017-03-23T18:02:00Z">
        <w:r w:rsidR="00492D7D">
          <w:t xml:space="preserve">each had </w:t>
        </w:r>
      </w:ins>
      <w:r>
        <w:t xml:space="preserve">some effect on the results, but overall were not important in accurately predicting stroke rate. For animals wearing a harness there was </w:t>
      </w:r>
      <w:del w:id="108" w:author="Rob Harcourt" w:date="2017-03-23T18:02:00Z">
        <w:r w:rsidR="00C52559" w:rsidDel="00492D7D">
          <w:delText xml:space="preserve">some </w:delText>
        </w:r>
      </w:del>
      <w:ins w:id="109" w:author="Rob Harcourt" w:date="2017-03-23T18:02:00Z">
        <w:r w:rsidR="00492D7D">
          <w:t xml:space="preserve">additional </w:t>
        </w:r>
      </w:ins>
      <w:r>
        <w:t>noise in the data</w:t>
      </w:r>
      <w:ins w:id="110" w:author="Rob Harcourt" w:date="2017-03-23T18:02:00Z">
        <w:r w:rsidR="00492D7D">
          <w:t>,</w:t>
        </w:r>
      </w:ins>
      <w:del w:id="111" w:author="Rob Harcourt" w:date="2017-03-23T18:02:00Z">
        <w:r w:rsidR="007F4AA1" w:rsidDel="00492D7D">
          <w:delText>,</w:delText>
        </w:r>
      </w:del>
      <w:r w:rsidR="007F4AA1">
        <w:t xml:space="preserve"> </w:t>
      </w:r>
      <w:del w:id="112" w:author="Rob Harcourt" w:date="2017-03-23T18:02:00Z">
        <w:r w:rsidR="007F4AA1" w:rsidDel="00492D7D">
          <w:delText xml:space="preserve">which </w:delText>
        </w:r>
      </w:del>
      <w:ins w:id="113" w:author="Rob Harcourt" w:date="2017-03-23T18:02:00Z">
        <w:r w:rsidR="00492D7D">
          <w:t xml:space="preserve">but this </w:t>
        </w:r>
      </w:ins>
      <w:r w:rsidR="007F4AA1">
        <w:t>could be compensated for by using a steep gradient.</w:t>
      </w:r>
      <w:r>
        <w:t xml:space="preserve"> </w:t>
      </w:r>
      <w:r w:rsidR="007F4AA1">
        <w:t xml:space="preserve">However, sharp jolts by the animal (such as stopping suddenly) </w:t>
      </w:r>
      <w:ins w:id="114" w:author="Rob Harcourt" w:date="2017-03-23T18:03:00Z">
        <w:r w:rsidR="00492D7D">
          <w:t xml:space="preserve">did </w:t>
        </w:r>
      </w:ins>
      <w:r w:rsidR="007F4AA1">
        <w:t xml:space="preserve">cause a spike in the accelerometry data that </w:t>
      </w:r>
      <w:r w:rsidR="00C52559">
        <w:t>was</w:t>
      </w:r>
      <w:r w:rsidR="007F4AA1">
        <w:t xml:space="preserve"> interpreted as a stroke. This </w:t>
      </w:r>
      <w:del w:id="115" w:author="Rob Harcourt" w:date="2017-03-23T18:03:00Z">
        <w:r w:rsidR="007F4AA1" w:rsidDel="00492D7D">
          <w:delText xml:space="preserve">does </w:delText>
        </w:r>
      </w:del>
      <w:ins w:id="116" w:author="Rob Harcourt" w:date="2017-03-23T18:03:00Z">
        <w:r w:rsidR="00492D7D">
          <w:t xml:space="preserve">did </w:t>
        </w:r>
      </w:ins>
      <w:r w:rsidR="007F4AA1">
        <w:t xml:space="preserve">not appear to occur with the animals that </w:t>
      </w:r>
      <w:del w:id="117" w:author="Rob Harcourt" w:date="2017-03-23T18:03:00Z">
        <w:r w:rsidR="007F4AA1" w:rsidDel="00492D7D">
          <w:delText xml:space="preserve">have </w:delText>
        </w:r>
      </w:del>
      <w:ins w:id="118" w:author="Rob Harcourt" w:date="2017-03-23T18:03:00Z">
        <w:r w:rsidR="00492D7D">
          <w:t xml:space="preserve">had </w:t>
        </w:r>
      </w:ins>
      <w:r w:rsidR="007F4AA1">
        <w:t>the accelerometer attached with tape. Investigations of wild pinnipeds generally involve the device being glued to the anima</w:t>
      </w:r>
      <w:ins w:id="119" w:author="Rob Harcourt" w:date="2017-03-23T18:04:00Z">
        <w:r w:rsidR="00492D7D">
          <w:t>l</w:t>
        </w:r>
      </w:ins>
      <w:del w:id="120" w:author="Rob Harcourt" w:date="2017-03-23T18:04:00Z">
        <w:r w:rsidR="007F4AA1" w:rsidDel="00492D7D">
          <w:delText>l</w:delText>
        </w:r>
      </w:del>
      <w:ins w:id="121" w:author="Rob Harcourt" w:date="2017-03-23T18:03:00Z">
        <w:r w:rsidR="00492D7D">
          <w:t xml:space="preserve"> which is </w:t>
        </w:r>
      </w:ins>
      <w:ins w:id="122" w:author="Rob Harcourt" w:date="2017-03-23T18:04:00Z">
        <w:r w:rsidR="00492D7D">
          <w:t>analogous</w:t>
        </w:r>
      </w:ins>
      <w:ins w:id="123" w:author="Rob Harcourt" w:date="2017-03-23T18:03:00Z">
        <w:r w:rsidR="00492D7D">
          <w:t xml:space="preserve"> </w:t>
        </w:r>
      </w:ins>
      <w:del w:id="124" w:author="Rob Harcourt" w:date="2017-03-23T18:03:00Z">
        <w:r w:rsidR="007F4AA1" w:rsidDel="00492D7D">
          <w:delText xml:space="preserve"> – more representative of</w:delText>
        </w:r>
      </w:del>
      <w:ins w:id="125" w:author="Rob Harcourt" w:date="2017-03-23T18:03:00Z">
        <w:r w:rsidR="00492D7D">
          <w:t>to</w:t>
        </w:r>
      </w:ins>
      <w:r w:rsidR="007F4AA1">
        <w:t xml:space="preserve"> the tape method</w:t>
      </w:r>
      <w:ins w:id="126" w:author="Rob Harcourt" w:date="2017-03-23T18:03:00Z">
        <w:r w:rsidR="00492D7D">
          <w:t>, suggesting wild studies will not be adversely affected</w:t>
        </w:r>
      </w:ins>
      <w:r w:rsidR="007F4AA1">
        <w:t xml:space="preserve">. However, future studies investigating stroke rate in captivity can still use harnesses to attach devices, </w:t>
      </w:r>
      <w:del w:id="127" w:author="Rob Harcourt" w:date="2017-03-23T18:04:00Z">
        <w:r w:rsidR="007F4AA1" w:rsidDel="00492D7D">
          <w:delText>just needing to take care that</w:delText>
        </w:r>
      </w:del>
      <w:ins w:id="128" w:author="Rob Harcourt" w:date="2017-03-23T18:04:00Z">
        <w:r w:rsidR="00492D7D">
          <w:t>provided</w:t>
        </w:r>
      </w:ins>
      <w:r w:rsidR="007F4AA1">
        <w:t xml:space="preserve"> the </w:t>
      </w:r>
      <w:del w:id="129" w:author="Rob Harcourt" w:date="2017-03-23T18:04:00Z">
        <w:r w:rsidR="007F4AA1" w:rsidDel="00492D7D">
          <w:delText xml:space="preserve">potential </w:delText>
        </w:r>
      </w:del>
      <w:r w:rsidR="007F4AA1">
        <w:t xml:space="preserve">noise in the data is accounted for by changing the gradient. </w:t>
      </w:r>
      <w:r w:rsidR="00BD4A77">
        <w:t xml:space="preserve">This is important for animals such as sea lions where </w:t>
      </w:r>
      <w:del w:id="130" w:author="Rob Harcourt" w:date="2017-03-23T18:04:00Z">
        <w:r w:rsidR="00BD4A77" w:rsidDel="00492D7D">
          <w:delText>the</w:delText>
        </w:r>
      </w:del>
      <w:r w:rsidR="00BD4A77">
        <w:t xml:space="preserve"> attach</w:t>
      </w:r>
      <w:ins w:id="131" w:author="Rob Harcourt" w:date="2017-03-23T18:05:00Z">
        <w:r w:rsidR="00492D7D">
          <w:t>ment of</w:t>
        </w:r>
      </w:ins>
      <w:del w:id="132" w:author="Rob Harcourt" w:date="2017-03-23T18:04:00Z">
        <w:r w:rsidR="00BD4A77" w:rsidDel="00492D7D">
          <w:delText>ing</w:delText>
        </w:r>
      </w:del>
      <w:r w:rsidR="00BD4A77">
        <w:t xml:space="preserve"> devices with </w:t>
      </w:r>
      <w:del w:id="133" w:author="Rob Harcourt" w:date="2017-03-23T18:05:00Z">
        <w:r w:rsidR="00BD4A77" w:rsidDel="00492D7D">
          <w:delText xml:space="preserve">glue or </w:delText>
        </w:r>
      </w:del>
      <w:r w:rsidR="00BD4A77">
        <w:t xml:space="preserve">tape in captivity is difficult because the hair is too short (M. Ladds pers. comm.) or </w:t>
      </w:r>
      <w:ins w:id="134" w:author="Rob Harcourt" w:date="2017-03-23T18:05:00Z">
        <w:r w:rsidR="00492D7D">
          <w:t xml:space="preserve">when </w:t>
        </w:r>
      </w:ins>
      <w:del w:id="135" w:author="Rob Harcourt" w:date="2017-03-23T18:05:00Z">
        <w:r w:rsidR="00BD4A77" w:rsidDel="00492D7D">
          <w:delText xml:space="preserve">a number of </w:delText>
        </w:r>
      </w:del>
      <w:ins w:id="136" w:author="Rob Harcourt" w:date="2017-03-23T18:05:00Z">
        <w:r w:rsidR="00492D7D">
          <w:t xml:space="preserve">multiple </w:t>
        </w:r>
      </w:ins>
      <w:r w:rsidR="00BD4A77">
        <w:t xml:space="preserve">devices must be placed on the animal </w:t>
      </w:r>
      <w:del w:id="137" w:author="Rob Harcourt" w:date="2017-03-23T18:05:00Z">
        <w:r w:rsidR="00BD4A77" w:rsidDel="00492D7D">
          <w:delText xml:space="preserve">for </w:delText>
        </w:r>
      </w:del>
      <w:ins w:id="138" w:author="Rob Harcourt" w:date="2017-03-23T18:05:00Z">
        <w:r w:rsidR="00492D7D">
          <w:t xml:space="preserve">to measure </w:t>
        </w:r>
      </w:ins>
      <w:r w:rsidR="00BD4A77">
        <w:t xml:space="preserve">activity in the open water </w:t>
      </w:r>
      <w:r w:rsidR="00BD4A77">
        <w:fldChar w:fldCharType="begin"/>
      </w:r>
      <w:r w:rsidR="00BD4A77">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BD4A77">
        <w:fldChar w:fldCharType="separate"/>
      </w:r>
      <w:r w:rsidR="00BD4A77">
        <w:rPr>
          <w:noProof/>
        </w:rPr>
        <w:t>(Rosen</w:t>
      </w:r>
      <w:r w:rsidR="00BD4A77" w:rsidRPr="00BD4A77">
        <w:rPr>
          <w:i/>
          <w:noProof/>
        </w:rPr>
        <w:t xml:space="preserve"> et al.</w:t>
      </w:r>
      <w:r w:rsidR="00BD4A77">
        <w:rPr>
          <w:noProof/>
        </w:rPr>
        <w:t xml:space="preserve"> 2016)</w:t>
      </w:r>
      <w:r w:rsidR="00BD4A77">
        <w:fldChar w:fldCharType="end"/>
      </w:r>
      <w:r w:rsidR="00BD4A77">
        <w:t xml:space="preserve">. </w:t>
      </w:r>
    </w:p>
    <w:p w14:paraId="22A36324" w14:textId="4690DC7F" w:rsidR="00F72E23" w:rsidRDefault="007F242A" w:rsidP="00DD42AA">
      <w:r>
        <w:t>The</w:t>
      </w:r>
      <w:r w:rsidR="00F72E23">
        <w:t xml:space="preserve"> running mean chosen did not have a large influence on the overall prediction of stroke rate. </w:t>
      </w:r>
      <w:r w:rsidR="00760404">
        <w:rPr>
          <w:bCs/>
        </w:rPr>
        <w:t xml:space="preserve">Dynamic </w:t>
      </w:r>
      <w:r>
        <w:rPr>
          <w:bCs/>
        </w:rPr>
        <w:t xml:space="preserve">body </w:t>
      </w:r>
      <w:r w:rsidR="00760404">
        <w:rPr>
          <w:bCs/>
        </w:rPr>
        <w:t>acceleration</w:t>
      </w:r>
      <w:r>
        <w:rPr>
          <w:bCs/>
        </w:rPr>
        <w:t xml:space="preserve"> (DBA)</w:t>
      </w:r>
      <w:r w:rsidR="00760404">
        <w:rPr>
          <w:bCs/>
        </w:rPr>
        <w:t xml:space="preserve"> is derived from applying a running mean over the axes of acceleration to calculate static acceleration (gravity) and removing this from the raw acceleration </w:t>
      </w:r>
      <w:r w:rsidR="00760404">
        <w:rPr>
          <w:bCs/>
        </w:rPr>
        <w:fldChar w:fldCharType="begin"/>
      </w:r>
      <w:r w:rsidR="00760404">
        <w:rPr>
          <w:bCs/>
        </w:rPr>
        <w:instrText xml:space="preserve"> ADDIN EN.CITE &lt;EndNote&gt;&lt;Cite&gt;&lt;Author&gt;Shepard&lt;/Author&gt;&lt;Year&gt;2008&lt;/Year&gt;&lt;RecNum&gt;388&lt;/RecNum&gt;&lt;DisplayText&gt;(Shepard&lt;style face="italic"&gt; et al.&lt;/style&gt; 2008b)&lt;/DisplayText&gt;&lt;record&gt;&lt;rec-number&gt;388&lt;/rec-number&gt;&lt;foreign-keys&gt;&lt;key app="EN" db-id="0awtxres5f99sqeezaave003d5fw5zeed20t" timestamp="1370478085"&gt;388&lt;/key&gt;&lt;/foreign-keys&gt;&lt;ref-type name="Journal Article"&gt;17&lt;/ref-type&gt;&lt;contributors&gt;&lt;authors&gt;&lt;author&gt;Shepard, Emily LC&lt;/author&gt;&lt;author&gt;Wilson, Rory P&lt;/author&gt;&lt;author&gt;Quintana, Flavio&lt;/author&gt;&lt;author&gt;Laich, Agustina Gómez&lt;/author&gt;&lt;author&gt;Liebsch, Nikolai&lt;/author&gt;&lt;author&gt;Albareda, Diego A&lt;/author&gt;&lt;author&gt;Halsey, Lewis G&lt;/author&gt;&lt;author&gt;Gleiss, Adrian&lt;/author&gt;&lt;author&gt;Morgan, David T&lt;/author&gt;&lt;author&gt;Myers, Andrew E&lt;/author&gt;&lt;/authors&gt;&lt;/contributors&gt;&lt;titles&gt;&lt;title&gt;Identification of animal movement patterns using tri-axial accelerometry&lt;/title&gt;&lt;secondary-title&gt;Endangered Species Research&lt;/secondary-title&gt;&lt;/titles&gt;&lt;periodical&gt;&lt;full-title&gt;Endangered Species Research&lt;/full-title&gt;&lt;abbr-1&gt;Endang. Species. Res.&lt;/abbr-1&gt;&lt;abbr-2&gt;Endang Species Res&lt;/abbr-2&gt;&lt;/periodical&gt;&lt;pages&gt;47-60&lt;/pages&gt;&lt;volume&gt;10&lt;/volume&gt;&lt;dates&gt;&lt;year&gt;2008&lt;/year&gt;&lt;/dates&gt;&lt;urls&gt;&lt;/urls&gt;&lt;electronic-resource-num&gt;10.3354/esr00084&lt;/electronic-resource-num&gt;&lt;/record&gt;&lt;/Cite&gt;&lt;/EndNote&gt;</w:instrText>
      </w:r>
      <w:r w:rsidR="00760404">
        <w:rPr>
          <w:bCs/>
        </w:rPr>
        <w:fldChar w:fldCharType="separate"/>
      </w:r>
      <w:r w:rsidR="00760404">
        <w:rPr>
          <w:bCs/>
          <w:noProof/>
        </w:rPr>
        <w:t>(Shepard</w:t>
      </w:r>
      <w:r w:rsidR="00760404" w:rsidRPr="00760404">
        <w:rPr>
          <w:bCs/>
          <w:i/>
          <w:noProof/>
        </w:rPr>
        <w:t xml:space="preserve"> et al.</w:t>
      </w:r>
      <w:r w:rsidR="00760404">
        <w:rPr>
          <w:bCs/>
          <w:noProof/>
        </w:rPr>
        <w:t xml:space="preserve"> 2008b)</w:t>
      </w:r>
      <w:r w:rsidR="00760404">
        <w:rPr>
          <w:bCs/>
        </w:rPr>
        <w:fldChar w:fldCharType="end"/>
      </w:r>
      <w:r w:rsidR="00760404">
        <w:rPr>
          <w:bCs/>
        </w:rPr>
        <w:t xml:space="preserve">. The value used to calculate the running mean changes the value of the DBA, </w:t>
      </w:r>
      <w:r w:rsidR="00760404">
        <w:rPr>
          <w:bCs/>
        </w:rPr>
        <w:lastRenderedPageBreak/>
        <w:t xml:space="preserve">and thus affects the ability of DBA to predict energy expenditure and to calculate an accurate estimate of stroke rate </w:t>
      </w:r>
      <w:r w:rsidR="00760404">
        <w:rPr>
          <w:bCs/>
        </w:rPr>
        <w:fldChar w:fldCharType="begin"/>
      </w:r>
      <w:r w:rsidR="00760404">
        <w:rPr>
          <w:bCs/>
        </w:rPr>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760404">
        <w:rPr>
          <w:bCs/>
        </w:rPr>
        <w:fldChar w:fldCharType="separate"/>
      </w:r>
      <w:r w:rsidR="00760404">
        <w:rPr>
          <w:bCs/>
          <w:noProof/>
        </w:rPr>
        <w:t>(Shepard</w:t>
      </w:r>
      <w:r w:rsidR="00760404" w:rsidRPr="00760404">
        <w:rPr>
          <w:bCs/>
          <w:i/>
          <w:noProof/>
        </w:rPr>
        <w:t xml:space="preserve"> et al.</w:t>
      </w:r>
      <w:r w:rsidR="00760404">
        <w:rPr>
          <w:bCs/>
          <w:noProof/>
        </w:rPr>
        <w:t xml:space="preserve"> 2008a)</w:t>
      </w:r>
      <w:r w:rsidR="00760404">
        <w:rPr>
          <w:bCs/>
        </w:rPr>
        <w:fldChar w:fldCharType="end"/>
      </w:r>
      <w:r w:rsidR="00760404">
        <w:rPr>
          <w:bCs/>
        </w:rPr>
        <w:t>.</w:t>
      </w:r>
    </w:p>
    <w:p w14:paraId="18EF9EDE" w14:textId="0A4AF459" w:rsidR="00577C33" w:rsidRDefault="001133A3" w:rsidP="00577C33">
      <w:r>
        <w:t xml:space="preserve">While the miniaturisation of data-loggers is making it easier to collect data from free-living animals, data storage can still be an issue, particularly if the goal is to monitor the animal over a long period. </w:t>
      </w:r>
      <w:del w:id="139" w:author="Rob Harcourt" w:date="2017-03-23T18:05:00Z">
        <w:r w:rsidR="00577C33" w:rsidRPr="000261CA" w:rsidDel="00492D7D">
          <w:rPr>
            <w:highlight w:val="green"/>
          </w:rPr>
          <w:delText>Considering there is</w:delText>
        </w:r>
      </w:del>
      <w:ins w:id="140" w:author="Rob Harcourt" w:date="2017-03-23T18:05:00Z">
        <w:r w:rsidR="00492D7D">
          <w:rPr>
            <w:highlight w:val="green"/>
          </w:rPr>
          <w:t>We found</w:t>
        </w:r>
      </w:ins>
      <w:r w:rsidR="00577C33" w:rsidRPr="000261CA">
        <w:rPr>
          <w:highlight w:val="green"/>
        </w:rPr>
        <w:t xml:space="preserve"> little variation between the ability of a single axis</w:t>
      </w:r>
      <w:del w:id="141" w:author="Rob Harcourt" w:date="2017-03-23T18:06:00Z">
        <w:r w:rsidR="00577C33" w:rsidRPr="000261CA" w:rsidDel="00492D7D">
          <w:rPr>
            <w:highlight w:val="green"/>
          </w:rPr>
          <w:delText>,</w:delText>
        </w:r>
      </w:del>
      <w:r w:rsidR="00577C33" w:rsidRPr="000261CA">
        <w:rPr>
          <w:highlight w:val="green"/>
        </w:rPr>
        <w:t xml:space="preserve"> </w:t>
      </w:r>
      <w:del w:id="142" w:author="Rob Harcourt" w:date="2017-03-23T18:07:00Z">
        <w:r w:rsidR="00577C33" w:rsidRPr="000261CA" w:rsidDel="00492D7D">
          <w:rPr>
            <w:highlight w:val="green"/>
          </w:rPr>
          <w:delText xml:space="preserve">or </w:delText>
        </w:r>
      </w:del>
      <w:ins w:id="143" w:author="Rob Harcourt" w:date="2017-03-23T18:07:00Z">
        <w:r w:rsidR="00492D7D">
          <w:rPr>
            <w:highlight w:val="green"/>
          </w:rPr>
          <w:t>compared to</w:t>
        </w:r>
        <w:r w:rsidR="00492D7D" w:rsidRPr="000261CA">
          <w:rPr>
            <w:highlight w:val="green"/>
          </w:rPr>
          <w:t xml:space="preserve"> </w:t>
        </w:r>
      </w:ins>
      <w:r w:rsidR="00577C33" w:rsidRPr="000261CA">
        <w:rPr>
          <w:highlight w:val="green"/>
        </w:rPr>
        <w:t>a combination of axis to predict stroke rate</w:t>
      </w:r>
      <w:ins w:id="144" w:author="Rob Harcourt" w:date="2017-03-23T18:06:00Z">
        <w:r w:rsidR="00492D7D">
          <w:rPr>
            <w:highlight w:val="green"/>
          </w:rPr>
          <w:t xml:space="preserve">. This suggest that if </w:t>
        </w:r>
      </w:ins>
      <w:del w:id="145" w:author="Rob Harcourt" w:date="2017-03-23T18:06:00Z">
        <w:r w:rsidR="00577C33" w:rsidRPr="000261CA" w:rsidDel="00492D7D">
          <w:rPr>
            <w:highlight w:val="green"/>
          </w:rPr>
          <w:delText>, to save storage space</w:delText>
        </w:r>
      </w:del>
      <w:ins w:id="146" w:author="Rob Harcourt" w:date="2017-03-23T18:06:00Z">
        <w:r w:rsidR="00492D7D">
          <w:rPr>
            <w:highlight w:val="green"/>
          </w:rPr>
          <w:t>memory or power</w:t>
        </w:r>
      </w:ins>
      <w:r w:rsidR="00577C33" w:rsidRPr="000261CA">
        <w:rPr>
          <w:highlight w:val="green"/>
        </w:rPr>
        <w:t xml:space="preserve"> </w:t>
      </w:r>
      <w:del w:id="147" w:author="Rob Harcourt" w:date="2017-03-23T18:06:00Z">
        <w:r w:rsidR="00577C33" w:rsidRPr="000261CA" w:rsidDel="00492D7D">
          <w:rPr>
            <w:highlight w:val="green"/>
          </w:rPr>
          <w:delText>on devices</w:delText>
        </w:r>
      </w:del>
      <w:ins w:id="148" w:author="Rob Harcourt" w:date="2017-03-23T18:06:00Z">
        <w:r w:rsidR="00492D7D">
          <w:rPr>
            <w:highlight w:val="green"/>
          </w:rPr>
          <w:t>of a logger</w:t>
        </w:r>
      </w:ins>
      <w:r w:rsidR="00577C33" w:rsidRPr="000261CA">
        <w:rPr>
          <w:highlight w:val="green"/>
        </w:rPr>
        <w:t xml:space="preserve"> that </w:t>
      </w:r>
      <w:del w:id="149" w:author="Rob Harcourt" w:date="2017-03-23T18:06:00Z">
        <w:r w:rsidR="00577C33" w:rsidRPr="000261CA" w:rsidDel="00492D7D">
          <w:rPr>
            <w:highlight w:val="green"/>
          </w:rPr>
          <w:delText xml:space="preserve">are </w:delText>
        </w:r>
      </w:del>
      <w:ins w:id="150" w:author="Rob Harcourt" w:date="2017-03-23T18:06:00Z">
        <w:r w:rsidR="00492D7D">
          <w:rPr>
            <w:highlight w:val="green"/>
          </w:rPr>
          <w:t>is to be</w:t>
        </w:r>
        <w:r w:rsidR="00492D7D" w:rsidRPr="000261CA">
          <w:rPr>
            <w:highlight w:val="green"/>
          </w:rPr>
          <w:t xml:space="preserve"> </w:t>
        </w:r>
      </w:ins>
      <w:r w:rsidR="00577C33" w:rsidRPr="000261CA">
        <w:rPr>
          <w:highlight w:val="green"/>
        </w:rPr>
        <w:t>deployed for long durations</w:t>
      </w:r>
      <w:ins w:id="151" w:author="Rob Harcourt" w:date="2017-03-23T18:06:00Z">
        <w:r w:rsidR="00492D7D">
          <w:rPr>
            <w:highlight w:val="green"/>
          </w:rPr>
          <w:t xml:space="preserve"> is limited,</w:t>
        </w:r>
      </w:ins>
      <w:r w:rsidR="00577C33" w:rsidRPr="000261CA">
        <w:rPr>
          <w:highlight w:val="green"/>
        </w:rPr>
        <w:t xml:space="preserve"> it is </w:t>
      </w:r>
      <w:ins w:id="152" w:author="Rob Harcourt" w:date="2017-03-23T18:07:00Z">
        <w:r w:rsidR="00492D7D">
          <w:rPr>
            <w:highlight w:val="green"/>
          </w:rPr>
          <w:t xml:space="preserve">still </w:t>
        </w:r>
      </w:ins>
      <w:r w:rsidR="00577C33" w:rsidRPr="000261CA">
        <w:rPr>
          <w:highlight w:val="green"/>
        </w:rPr>
        <w:t xml:space="preserve">possible to </w:t>
      </w:r>
      <w:del w:id="153" w:author="Rob Harcourt" w:date="2017-03-23T18:07:00Z">
        <w:r w:rsidR="00577C33" w:rsidRPr="000261CA" w:rsidDel="00492D7D">
          <w:rPr>
            <w:highlight w:val="green"/>
          </w:rPr>
          <w:delText xml:space="preserve">deploy </w:delText>
        </w:r>
      </w:del>
      <w:ins w:id="154" w:author="Rob Harcourt" w:date="2017-03-23T18:07:00Z">
        <w:r w:rsidR="00492D7D">
          <w:rPr>
            <w:highlight w:val="green"/>
          </w:rPr>
          <w:t>obtain good stroke rate measures</w:t>
        </w:r>
        <w:r w:rsidR="00492D7D" w:rsidRPr="000261CA">
          <w:rPr>
            <w:highlight w:val="green"/>
          </w:rPr>
          <w:t xml:space="preserve"> </w:t>
        </w:r>
      </w:ins>
      <w:del w:id="155" w:author="Rob Harcourt" w:date="2017-03-23T18:07:00Z">
        <w:r w:rsidR="00577C33" w:rsidRPr="000261CA" w:rsidDel="00492D7D">
          <w:rPr>
            <w:highlight w:val="green"/>
          </w:rPr>
          <w:delText xml:space="preserve">measuring </w:delText>
        </w:r>
      </w:del>
      <w:ins w:id="156" w:author="Rob Harcourt" w:date="2017-03-23T18:07:00Z">
        <w:r w:rsidR="00492D7D">
          <w:rPr>
            <w:highlight w:val="green"/>
          </w:rPr>
          <w:t xml:space="preserve">using </w:t>
        </w:r>
      </w:ins>
      <w:r w:rsidR="00577C33" w:rsidRPr="000261CA">
        <w:rPr>
          <w:highlight w:val="green"/>
        </w:rPr>
        <w:t xml:space="preserve">only a single axis – x </w:t>
      </w:r>
      <w:r w:rsidR="00577C33" w:rsidRPr="000261CA">
        <w:rPr>
          <w:highlight w:val="green"/>
        </w:rPr>
        <w:fldChar w:fldCharType="begin"/>
      </w:r>
      <w:r w:rsidR="00577C33" w:rsidRPr="000261CA">
        <w:rPr>
          <w:highlight w:val="green"/>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577C33" w:rsidRPr="000261CA">
        <w:rPr>
          <w:highlight w:val="green"/>
        </w:rPr>
        <w:fldChar w:fldCharType="separate"/>
      </w:r>
      <w:r w:rsidR="00577C33" w:rsidRPr="000261CA">
        <w:rPr>
          <w:noProof/>
          <w:highlight w:val="green"/>
        </w:rPr>
        <w:t>(Halsey</w:t>
      </w:r>
      <w:r w:rsidR="00577C33" w:rsidRPr="000261CA">
        <w:rPr>
          <w:i/>
          <w:noProof/>
          <w:highlight w:val="green"/>
        </w:rPr>
        <w:t xml:space="preserve"> et al.</w:t>
      </w:r>
      <w:r w:rsidR="00577C33" w:rsidRPr="000261CA">
        <w:rPr>
          <w:noProof/>
          <w:highlight w:val="green"/>
        </w:rPr>
        <w:t xml:space="preserve"> 2009)</w:t>
      </w:r>
      <w:r w:rsidR="00577C33" w:rsidRPr="000261CA">
        <w:rPr>
          <w:highlight w:val="green"/>
        </w:rPr>
        <w:fldChar w:fldCharType="end"/>
      </w:r>
      <w:r w:rsidR="00577C33" w:rsidRPr="000261CA">
        <w:rPr>
          <w:highlight w:val="green"/>
        </w:rPr>
        <w:t xml:space="preserve">. </w:t>
      </w:r>
      <w:ins w:id="157" w:author="Rob Harcourt" w:date="2017-03-23T18:07:00Z">
        <w:r w:rsidR="00492D7D">
          <w:rPr>
            <w:highlight w:val="green"/>
          </w:rPr>
          <w:t>i.e. m</w:t>
        </w:r>
      </w:ins>
      <w:del w:id="158" w:author="Rob Harcourt" w:date="2017-03-23T18:07:00Z">
        <w:r w:rsidR="00577C33" w:rsidRPr="000261CA" w:rsidDel="00492D7D">
          <w:rPr>
            <w:highlight w:val="green"/>
          </w:rPr>
          <w:delText>M</w:delText>
        </w:r>
      </w:del>
      <w:r w:rsidR="00577C33" w:rsidRPr="000261CA">
        <w:rPr>
          <w:highlight w:val="green"/>
        </w:rPr>
        <w:t>easuring only this axis allows for</w:t>
      </w:r>
      <w:r w:rsidR="00577C33">
        <w:t xml:space="preserve"> </w:t>
      </w:r>
      <w:del w:id="159" w:author="Rob Harcourt" w:date="2017-03-23T18:09:00Z">
        <w:r w:rsidR="00577C33" w:rsidDel="00492D7D">
          <w:delText xml:space="preserve">accurate </w:delText>
        </w:r>
      </w:del>
      <w:ins w:id="160" w:author="Rob Harcourt" w:date="2017-03-23T18:09:00Z">
        <w:r w:rsidR="00492D7D">
          <w:t xml:space="preserve">robust </w:t>
        </w:r>
      </w:ins>
      <w:r w:rsidR="00577C33">
        <w:t xml:space="preserve">prediction of stroke rate </w:t>
      </w:r>
      <w:del w:id="161" w:author="Rob Harcourt" w:date="2017-03-23T18:08:00Z">
        <w:r w:rsidR="00577C33" w:rsidDel="00492D7D">
          <w:delText>on a range of</w:delText>
        </w:r>
      </w:del>
      <w:ins w:id="162" w:author="Rob Harcourt" w:date="2017-03-23T18:08:00Z">
        <w:r w:rsidR="00492D7D">
          <w:t>in</w:t>
        </w:r>
      </w:ins>
      <w:r w:rsidR="00577C33">
        <w:t xml:space="preserve"> otariids</w:t>
      </w:r>
      <w:ins w:id="163" w:author="Rob Harcourt" w:date="2017-03-23T18:08:00Z">
        <w:r w:rsidR="00492D7D">
          <w:t>.</w:t>
        </w:r>
      </w:ins>
      <w:del w:id="164" w:author="Rob Harcourt" w:date="2017-03-23T18:08:00Z">
        <w:r w:rsidR="00577C33" w:rsidDel="00492D7D">
          <w:delText xml:space="preserve"> (this study) and this can be used to estimate energy expenditure</w:delText>
        </w:r>
        <w:r w:rsidR="007F242A" w:rsidDel="00492D7D">
          <w:delText xml:space="preserve"> </w:delText>
        </w:r>
        <w:r w:rsidR="007F242A" w:rsidDel="00492D7D">
          <w:fldChar w:fldCharType="begin"/>
        </w:r>
        <w:r w:rsidR="007F242A" w:rsidDel="00492D7D">
          <w:del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delInstrText>
        </w:r>
        <w:r w:rsidR="007F242A" w:rsidDel="00492D7D">
          <w:fldChar w:fldCharType="separate"/>
        </w:r>
        <w:r w:rsidR="007F242A" w:rsidDel="00492D7D">
          <w:rPr>
            <w:noProof/>
          </w:rPr>
          <w:delText>(Jeanniard-du-Dot</w:delText>
        </w:r>
        <w:r w:rsidR="007F242A" w:rsidRPr="007F242A" w:rsidDel="00492D7D">
          <w:rPr>
            <w:i/>
            <w:noProof/>
          </w:rPr>
          <w:delText xml:space="preserve"> et al.</w:delText>
        </w:r>
        <w:r w:rsidR="007F242A" w:rsidDel="00492D7D">
          <w:rPr>
            <w:noProof/>
          </w:rPr>
          <w:delText xml:space="preserve"> 2016b)</w:delText>
        </w:r>
        <w:r w:rsidR="007F242A" w:rsidDel="00492D7D">
          <w:fldChar w:fldCharType="end"/>
        </w:r>
        <w:r w:rsidR="00577C33" w:rsidDel="00492D7D">
          <w:delText xml:space="preserve">. Further, prey capture attempts can be predicted from a single axis </w:delText>
        </w:r>
        <w:r w:rsidR="00577C33" w:rsidDel="00492D7D">
          <w:fldChar w:fldCharType="begin"/>
        </w:r>
        <w:r w:rsidR="00577C33" w:rsidDel="00492D7D">
          <w:delInstrText xml:space="preserve"> ADDIN EN.CITE &lt;EndNote&gt;&lt;Cite&gt;&lt;Author&gt;Volpov&lt;/Author&gt;&lt;Year&gt;2015&lt;/Year&gt;&lt;RecNum&gt;1007&lt;/RecNum&gt;&lt;DisplayText&gt;(Volpov&lt;style face="italic"&gt; et al.&lt;/style&gt; 2015)&lt;/DisplayText&gt;&lt;record&gt;&lt;rec-number&gt;1007&lt;/rec-number&gt;&lt;foreign-keys&gt;&lt;key app="EN" db-id="0awtxres5f99sqeezaave003d5fw5zeed20t" timestamp="1435297825"&gt;1007&lt;/key&gt;&lt;/foreign-keys&gt;&lt;ref-type name="Journal Article"&gt;17&lt;/ref-type&gt;&lt;contributors&gt;&lt;authors&gt;&lt;author&gt;Volpov, Beth L.&lt;/author&gt;&lt;author&gt;Hoskins, Andrew J.&lt;/author&gt;&lt;author&gt;Battaile, Brian C.&lt;/author&gt;&lt;author&gt;Viviant, Morgane&lt;/author&gt;&lt;author&gt;Wheatley, Kathryn E.&lt;/author&gt;&lt;author&gt;Marshall, Greg&lt;/author&gt;&lt;author&gt;Abernathy, Kyler&lt;/author&gt;&lt;author&gt;Arnould, John P. Y.&lt;/author&gt;&lt;/authors&gt;&lt;/contributors&gt;&lt;titles&gt;&lt;title&gt;&lt;style face="normal" font="default" size="100%"&gt;Identification of prey captures in australian fur seals (&lt;/style&gt;&lt;style face="italic" font="default" size="100%"&gt;Arctocephalus pusillus doriferus&lt;/style&gt;&lt;style face="normal" font="default" size="100%"&gt;) using head-mounted accelerometers: field validation with animal-borne video cameras&lt;/style&gt;&lt;/title&gt;&lt;secondary-title&gt;PLoS ONE&lt;/secondary-title&gt;&lt;/titles&gt;&lt;periodical&gt;&lt;full-title&gt;PLoS ONE&lt;/full-title&gt;&lt;abbr-1&gt;PLOS ONE&lt;/abbr-1&gt;&lt;abbr-2&gt;PLOS ONE&lt;/abbr-2&gt;&lt;/periodical&gt;&lt;pages&gt;e0128789&lt;/pages&gt;&lt;volume&gt;10&lt;/volume&gt;&lt;number&gt;6&lt;/number&gt;&lt;dates&gt;&lt;year&gt;2015&lt;/year&gt;&lt;/dates&gt;&lt;publisher&gt;Public Library of Science&lt;/publisher&gt;&lt;urls&gt;&lt;related-urls&gt;&lt;url&gt;http://dx.doi.org/10.1371%2Fjournal.pone.0128789&lt;/url&gt;&lt;/related-urls&gt;&lt;/urls&gt;&lt;electronic-resource-num&gt;10.1371/journal.pone.0128789&lt;/electronic-resource-num&gt;&lt;/record&gt;&lt;/Cite&gt;&lt;/EndNote&gt;</w:delInstrText>
        </w:r>
        <w:r w:rsidR="00577C33" w:rsidDel="00492D7D">
          <w:fldChar w:fldCharType="separate"/>
        </w:r>
        <w:r w:rsidR="00577C33" w:rsidDel="00492D7D">
          <w:rPr>
            <w:noProof/>
          </w:rPr>
          <w:delText>(Volpov</w:delText>
        </w:r>
        <w:r w:rsidR="00577C33" w:rsidRPr="001133A3" w:rsidDel="00492D7D">
          <w:rPr>
            <w:i/>
            <w:noProof/>
          </w:rPr>
          <w:delText xml:space="preserve"> et al.</w:delText>
        </w:r>
        <w:r w:rsidR="00577C33" w:rsidDel="00492D7D">
          <w:rPr>
            <w:noProof/>
          </w:rPr>
          <w:delText xml:space="preserve"> 2015)</w:delText>
        </w:r>
        <w:r w:rsidR="00577C33" w:rsidDel="00492D7D">
          <w:fldChar w:fldCharType="end"/>
        </w:r>
        <w:r w:rsidR="00577C33" w:rsidDel="00492D7D">
          <w:delText xml:space="preserve"> which can be built into an energetics model. </w:delText>
        </w:r>
      </w:del>
    </w:p>
    <w:p w14:paraId="3367D798" w14:textId="59E286C8" w:rsidR="00760404" w:rsidRDefault="00760404" w:rsidP="00760404">
      <w:pPr>
        <w:rPr>
          <w:bCs/>
        </w:rPr>
      </w:pPr>
      <w:commentRangeStart w:id="165"/>
      <w:r>
        <w:rPr>
          <w:bCs/>
        </w:rPr>
        <w:t xml:space="preserve">Sample rates of the accelerometers </w:t>
      </w:r>
      <w:r w:rsidR="00577C33">
        <w:rPr>
          <w:bCs/>
        </w:rPr>
        <w:t>may</w:t>
      </w:r>
      <w:r>
        <w:rPr>
          <w:bCs/>
        </w:rPr>
        <w:t xml:space="preserve"> also effect the ability </w:t>
      </w:r>
      <w:r w:rsidR="00577C33">
        <w:rPr>
          <w:bCs/>
        </w:rPr>
        <w:t xml:space="preserve">to predict stroke rate from </w:t>
      </w:r>
      <w:r w:rsidR="007F242A">
        <w:rPr>
          <w:bCs/>
        </w:rPr>
        <w:t>accelerometers</w:t>
      </w:r>
      <w:r w:rsidR="00577C33">
        <w:rPr>
          <w:bCs/>
        </w:rPr>
        <w:t>,</w:t>
      </w:r>
      <w:r>
        <w:rPr>
          <w:bCs/>
        </w:rPr>
        <w:t xml:space="preserve"> with lower rates of sampling being more variable, and predictions more robust at rates greater than 0.2Hz </w:t>
      </w:r>
      <w:r>
        <w:rPr>
          <w:bCs/>
        </w:rPr>
        <w:fldChar w:fldCharType="begin"/>
      </w:r>
      <w:r>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Pr>
          <w:bCs/>
        </w:rPr>
        <w:fldChar w:fldCharType="separate"/>
      </w:r>
      <w:r>
        <w:rPr>
          <w:bCs/>
          <w:noProof/>
        </w:rPr>
        <w:t>(Halsey</w:t>
      </w:r>
      <w:r w:rsidRPr="00760404">
        <w:rPr>
          <w:bCs/>
          <w:i/>
          <w:noProof/>
        </w:rPr>
        <w:t xml:space="preserve"> et al.</w:t>
      </w:r>
      <w:r>
        <w:rPr>
          <w:bCs/>
          <w:noProof/>
        </w:rPr>
        <w:t xml:space="preserve"> 2009)</w:t>
      </w:r>
      <w:r>
        <w:rPr>
          <w:bCs/>
        </w:rPr>
        <w:fldChar w:fldCharType="end"/>
      </w:r>
      <w:r>
        <w:rPr>
          <w:bCs/>
        </w:rPr>
        <w:t xml:space="preserve">. As we were measuring well above this frequency (25 and 32Hz) sampling frequency was not a confounding factor when estimating </w:t>
      </w:r>
      <w:r w:rsidR="007F242A">
        <w:rPr>
          <w:bCs/>
        </w:rPr>
        <w:t>stroke rate</w:t>
      </w:r>
      <w:r>
        <w:rPr>
          <w:bCs/>
        </w:rPr>
        <w:t xml:space="preserve"> in our study. Potentially this means that in wild studies a much lower sampling frequency could be used, saving battery and memory of devices, allowing them to be deployed for much longer durations </w:t>
      </w:r>
      <w:r>
        <w:rPr>
          <w:bCs/>
        </w:rPr>
        <w:fldChar w:fldCharType="begin"/>
      </w:r>
      <w:r>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Pr>
          <w:bCs/>
        </w:rPr>
        <w:fldChar w:fldCharType="separate"/>
      </w:r>
      <w:r>
        <w:rPr>
          <w:bCs/>
          <w:noProof/>
        </w:rPr>
        <w:t>(Halsey</w:t>
      </w:r>
      <w:r w:rsidRPr="00760404">
        <w:rPr>
          <w:bCs/>
          <w:i/>
          <w:noProof/>
        </w:rPr>
        <w:t xml:space="preserve"> et al.</w:t>
      </w:r>
      <w:r>
        <w:rPr>
          <w:bCs/>
          <w:noProof/>
        </w:rPr>
        <w:t xml:space="preserve"> 2009)</w:t>
      </w:r>
      <w:r>
        <w:rPr>
          <w:bCs/>
        </w:rPr>
        <w:fldChar w:fldCharType="end"/>
      </w:r>
      <w:r>
        <w:rPr>
          <w:bCs/>
        </w:rPr>
        <w:t>.</w:t>
      </w:r>
      <w:commentRangeEnd w:id="165"/>
      <w:r w:rsidR="00492D7D">
        <w:rPr>
          <w:rStyle w:val="CommentReference"/>
        </w:rPr>
        <w:commentReference w:id="165"/>
      </w:r>
    </w:p>
    <w:p w14:paraId="3DA36719" w14:textId="51D995F7" w:rsidR="00115209" w:rsidRDefault="00492D7D" w:rsidP="00DD42AA">
      <w:ins w:id="166" w:author="Rob Harcourt" w:date="2017-03-23T18:09:00Z">
        <w:r>
          <w:t>Conclusion?</w:t>
        </w:r>
      </w:ins>
    </w:p>
    <w:p w14:paraId="5DAB7A0D" w14:textId="16763BC9" w:rsidR="007B3BF7" w:rsidRDefault="007B3BF7" w:rsidP="00DD42AA"/>
    <w:p w14:paraId="50E0598C" w14:textId="49D82D4B" w:rsidR="007B3BF7" w:rsidRDefault="007B3BF7" w:rsidP="00DD42AA"/>
    <w:p w14:paraId="054E837F" w14:textId="30174C2C" w:rsidR="007B3BF7" w:rsidRDefault="007B3BF7" w:rsidP="00DD42AA"/>
    <w:p w14:paraId="08D1EDD5" w14:textId="789DC08B" w:rsidR="007B3BF7" w:rsidRDefault="007B3BF7" w:rsidP="00DD42AA"/>
    <w:p w14:paraId="56F08F3A" w14:textId="65B3924A" w:rsidR="007B3BF7" w:rsidRDefault="007B3BF7" w:rsidP="00DD42AA"/>
    <w:p w14:paraId="35000224" w14:textId="77777777" w:rsidR="007B3BF7" w:rsidRDefault="007B3BF7" w:rsidP="00DD42AA"/>
    <w:p w14:paraId="46695A10" w14:textId="54BDBEFB" w:rsidR="00115209" w:rsidRPr="00DD42AA" w:rsidRDefault="007B3BF7" w:rsidP="00DD42AA">
      <w:pPr>
        <w:rPr>
          <w:b/>
        </w:rPr>
      </w:pPr>
      <w:r w:rsidRPr="00DD42AA">
        <w:rPr>
          <w:b/>
        </w:rPr>
        <w:t>References</w:t>
      </w:r>
    </w:p>
    <w:p w14:paraId="5FF08266" w14:textId="77777777" w:rsidR="007F242A" w:rsidRPr="007F242A" w:rsidRDefault="00115209" w:rsidP="007F242A">
      <w:pPr>
        <w:pStyle w:val="EndNoteBibliography"/>
        <w:spacing w:after="0"/>
      </w:pPr>
      <w:r>
        <w:fldChar w:fldCharType="begin"/>
      </w:r>
      <w:r>
        <w:instrText xml:space="preserve"> ADDIN EN.REFLIST </w:instrText>
      </w:r>
      <w:r>
        <w:fldChar w:fldCharType="separate"/>
      </w:r>
      <w:r w:rsidR="007F242A" w:rsidRPr="007F242A">
        <w:t xml:space="preserve">Boyd, I, Bevan, R, Woakes, A and Butler, P (1999). Heart rate and behavior of fur seals: Implications for measurement of field energetics. </w:t>
      </w:r>
      <w:r w:rsidR="007F242A" w:rsidRPr="007F242A">
        <w:rPr>
          <w:i/>
        </w:rPr>
        <w:t>American Journal of Physiology-Heart and Circulatory Physiology</w:t>
      </w:r>
      <w:r w:rsidR="007F242A" w:rsidRPr="007F242A">
        <w:t xml:space="preserve"> 276(3): H844-H857.</w:t>
      </w:r>
    </w:p>
    <w:p w14:paraId="1281C57F" w14:textId="77777777" w:rsidR="007F242A" w:rsidRPr="007F242A" w:rsidRDefault="007F242A" w:rsidP="007F242A">
      <w:pPr>
        <w:pStyle w:val="EndNoteBibliography"/>
        <w:spacing w:after="0"/>
      </w:pPr>
      <w:r w:rsidRPr="007F242A">
        <w:t xml:space="preserve">Fahlman, A, Svärd, C, Rosen, D, Wilson, R and Trites, A (2013). Activity as a proxy to estimate metabolic rate and to partition the metabolic cost of diving vs. breathing in pre-and post-fasted Steller sea lions. </w:t>
      </w:r>
      <w:r w:rsidRPr="007F242A">
        <w:rPr>
          <w:i/>
        </w:rPr>
        <w:t>Aquatic Biol</w:t>
      </w:r>
      <w:r w:rsidRPr="007F242A">
        <w:t xml:space="preserve"> 18: 175-184. DOI: 10.3354/ab00500.</w:t>
      </w:r>
    </w:p>
    <w:p w14:paraId="29E9CF2A" w14:textId="77777777" w:rsidR="007F242A" w:rsidRPr="007F242A" w:rsidRDefault="007F242A" w:rsidP="007F242A">
      <w:pPr>
        <w:pStyle w:val="EndNoteBibliography"/>
        <w:spacing w:after="0"/>
      </w:pPr>
      <w:r w:rsidRPr="007F242A">
        <w:t xml:space="preserve">Fish, FE (2000). Biomechanics and energetics in aquatic and semiaquatic mammals: Platypus to Whale. </w:t>
      </w:r>
      <w:r w:rsidRPr="007F242A">
        <w:rPr>
          <w:i/>
        </w:rPr>
        <w:t>Physiol Biochem Zool</w:t>
      </w:r>
      <w:r w:rsidRPr="007F242A">
        <w:t xml:space="preserve"> 73(6): 683-698. DOI: 10.1086/318108.</w:t>
      </w:r>
    </w:p>
    <w:p w14:paraId="42AC164E" w14:textId="77777777" w:rsidR="007F242A" w:rsidRPr="007F242A" w:rsidRDefault="007F242A" w:rsidP="007F242A">
      <w:pPr>
        <w:pStyle w:val="EndNoteBibliography"/>
        <w:spacing w:after="0"/>
      </w:pPr>
      <w:r w:rsidRPr="007F242A">
        <w:lastRenderedPageBreak/>
        <w:t xml:space="preserve">Halsey, LG, Green, JA, Wilson, RP and Frappell, PB (2009). Accelerometry to estimate energy expenditure during activity: best practice with data loggers. </w:t>
      </w:r>
      <w:r w:rsidRPr="007F242A">
        <w:rPr>
          <w:i/>
        </w:rPr>
        <w:t>Physiol Biochem Zool</w:t>
      </w:r>
      <w:r w:rsidRPr="007F242A">
        <w:t xml:space="preserve"> 82(4): 396-404. DOI: 10.1086/589815.</w:t>
      </w:r>
    </w:p>
    <w:p w14:paraId="50807837" w14:textId="77777777" w:rsidR="007F242A" w:rsidRPr="007F242A" w:rsidRDefault="007F242A" w:rsidP="007F242A">
      <w:pPr>
        <w:pStyle w:val="EndNoteBibliography"/>
        <w:spacing w:after="0"/>
      </w:pPr>
      <w:r w:rsidRPr="007F242A">
        <w:t xml:space="preserve">Hocking, DP, Fitzgerald, EM, Salverson, M and Evans, AR (2015). Prey capture and processing behaviors vary with prey size and shape in Australian and subantarctic fur seals. </w:t>
      </w:r>
      <w:r w:rsidRPr="007F242A">
        <w:rPr>
          <w:i/>
        </w:rPr>
        <w:t>Mar Mamm Sci</w:t>
      </w:r>
      <w:r w:rsidRPr="007F242A">
        <w:t xml:space="preserve"> 32(2): 568-587. DOI: 10.1111/mms.12285.</w:t>
      </w:r>
    </w:p>
    <w:p w14:paraId="6B47F8CC" w14:textId="77777777" w:rsidR="007F242A" w:rsidRPr="007F242A" w:rsidRDefault="007F242A" w:rsidP="007F242A">
      <w:pPr>
        <w:pStyle w:val="EndNoteBibliography"/>
        <w:spacing w:after="0"/>
      </w:pPr>
      <w:r w:rsidRPr="007F242A">
        <w:t xml:space="preserve">Jeanniard-du-Dot, T, Guinet, C, Arnould, JPY and Trites, AW (2016a). Accelerometers can measure total and activity-specific energy expenditure in free-ranging marine mammals only if linked to time-activity budgets. </w:t>
      </w:r>
      <w:r w:rsidRPr="007F242A">
        <w:rPr>
          <w:i/>
        </w:rPr>
        <w:t>Funct Ecol</w:t>
      </w:r>
      <w:r w:rsidRPr="007F242A">
        <w:t xml:space="preserve"> DOI: 10.1111/1365-2435.12729.</w:t>
      </w:r>
    </w:p>
    <w:p w14:paraId="03A24E87" w14:textId="77777777" w:rsidR="007F242A" w:rsidRPr="007F242A" w:rsidRDefault="007F242A" w:rsidP="007F242A">
      <w:pPr>
        <w:pStyle w:val="EndNoteBibliography"/>
        <w:spacing w:after="0"/>
      </w:pPr>
      <w:r w:rsidRPr="007F242A">
        <w:t xml:space="preserve">Jeanniard-du-Dot, T, Trites, AW, Arnould, JP, Speakman, JR and Guinet, C (2016b). Flipper strokes can predict energy expenditure and locomotion costs in free-ranging northern and Antarctic fur seals. </w:t>
      </w:r>
      <w:r w:rsidRPr="007F242A">
        <w:rPr>
          <w:i/>
        </w:rPr>
        <w:t>Sci Rep</w:t>
      </w:r>
      <w:r w:rsidRPr="007F242A">
        <w:t xml:space="preserve"> 6: 33912. DOI: 10.1038/srep33912.</w:t>
      </w:r>
    </w:p>
    <w:p w14:paraId="57142AD6" w14:textId="77777777" w:rsidR="007F242A" w:rsidRPr="007F242A" w:rsidRDefault="007F242A" w:rsidP="007F242A">
      <w:pPr>
        <w:pStyle w:val="EndNoteBibliography"/>
        <w:spacing w:after="0"/>
      </w:pPr>
      <w:r w:rsidRPr="007F242A">
        <w:t xml:space="preserve">Ladds, M, Slip, D and Harcourt, R (2016). Swimming metabolic rates vary by sex and development stage, but not by species, in three species of Australian otariid seals. </w:t>
      </w:r>
      <w:r w:rsidRPr="007F242A">
        <w:rPr>
          <w:i/>
        </w:rPr>
        <w:t>J Comp Physiol B</w:t>
      </w:r>
      <w:r w:rsidRPr="007F242A">
        <w:t xml:space="preserve"> in press DOI: 10.1007/s00360-016-1046-5.</w:t>
      </w:r>
    </w:p>
    <w:p w14:paraId="3FAE81F6" w14:textId="77777777" w:rsidR="007F242A" w:rsidRPr="007F242A" w:rsidRDefault="007F242A" w:rsidP="007F242A">
      <w:pPr>
        <w:pStyle w:val="EndNoteBibliography"/>
        <w:spacing w:after="0"/>
      </w:pPr>
      <w:r w:rsidRPr="007F242A">
        <w:t xml:space="preserve">Lovvorn, JR, Watanuki, Y, Kato, A, Naito, Y and Liggins, GA (2004). Stroke patterns and regulation of swim speed and energy cost in free-ranging Brünnich's guillemots. </w:t>
      </w:r>
      <w:r w:rsidRPr="007F242A">
        <w:rPr>
          <w:i/>
        </w:rPr>
        <w:t>J Exp Biol</w:t>
      </w:r>
      <w:r w:rsidRPr="007F242A">
        <w:t xml:space="preserve"> 207(26): 4679-4695.</w:t>
      </w:r>
    </w:p>
    <w:p w14:paraId="568813A1" w14:textId="2B5A9678" w:rsidR="007F242A" w:rsidRPr="007F242A" w:rsidRDefault="007F242A" w:rsidP="007F242A">
      <w:pPr>
        <w:pStyle w:val="EndNoteBibliography"/>
        <w:spacing w:after="0"/>
      </w:pPr>
      <w:r w:rsidRPr="007F242A">
        <w:t xml:space="preserve">R Core Development Team (2015). R: A language and environment for statistical computing. R version 3.3.1, Available from: </w:t>
      </w:r>
      <w:hyperlink r:id="rId12" w:history="1">
        <w:r w:rsidRPr="007F242A">
          <w:rPr>
            <w:rStyle w:val="Hyperlink"/>
          </w:rPr>
          <w:t>https://www.R-project.org/</w:t>
        </w:r>
      </w:hyperlink>
      <w:r w:rsidRPr="007F242A">
        <w:t>.</w:t>
      </w:r>
    </w:p>
    <w:p w14:paraId="39255B43" w14:textId="77777777" w:rsidR="007F242A" w:rsidRPr="007F242A" w:rsidRDefault="007F242A" w:rsidP="007F242A">
      <w:pPr>
        <w:pStyle w:val="EndNoteBibliography"/>
        <w:spacing w:after="0"/>
      </w:pPr>
      <w:r w:rsidRPr="007F242A">
        <w:t xml:space="preserve">Rosen, DAS, Hindle, AG, Gerlinsky, CD, Goundie, E, Hastie, GD, Volpov, BL and Trites, AW (2016). Physiological constraints and energetic costs of diving behaviour in marine mammals: a review of studies using trained Steller sea lions diving in the open ocean. </w:t>
      </w:r>
      <w:r w:rsidRPr="007F242A">
        <w:rPr>
          <w:i/>
        </w:rPr>
        <w:t>J Comp Physiol B</w:t>
      </w:r>
      <w:r w:rsidRPr="007F242A">
        <w:t>: 1-22. DOI: 10.1007/s00360-016-1035-8.</w:t>
      </w:r>
    </w:p>
    <w:p w14:paraId="46157A22" w14:textId="77777777" w:rsidR="007F242A" w:rsidRPr="007F242A" w:rsidRDefault="007F242A" w:rsidP="007F242A">
      <w:pPr>
        <w:pStyle w:val="EndNoteBibliography"/>
        <w:spacing w:after="0"/>
      </w:pPr>
      <w:r w:rsidRPr="007F242A">
        <w:t xml:space="preserve">Sato, K, Shiomi, K, Marshall, G, Kooyman, GL and Ponganis, PJ (2011). Stroke rates and diving air volumes of emperor penguins: implications for dive performance. </w:t>
      </w:r>
      <w:r w:rsidRPr="007F242A">
        <w:rPr>
          <w:i/>
        </w:rPr>
        <w:t>J Exp Biol</w:t>
      </w:r>
      <w:r w:rsidRPr="007F242A">
        <w:t xml:space="preserve"> 214(17): 2854-2863. DOI: 10.1242/jeb.055723.</w:t>
      </w:r>
    </w:p>
    <w:p w14:paraId="0AC35001" w14:textId="77777777" w:rsidR="007F242A" w:rsidRPr="007F242A" w:rsidRDefault="007F242A" w:rsidP="007F242A">
      <w:pPr>
        <w:pStyle w:val="EndNoteBibliography"/>
        <w:spacing w:after="0"/>
      </w:pPr>
      <w:r w:rsidRPr="007F242A">
        <w:t xml:space="preserve">Shepard, EL, Wilson, RP, Halsey, LG, Quintana, F, Laich, AG, Gleiss, AC, Liebsch, N, Myers, AE and Norman, B (2008a). Derivation of body motion via appropriate smoothing of acceleration data. </w:t>
      </w:r>
      <w:r w:rsidRPr="007F242A">
        <w:rPr>
          <w:i/>
        </w:rPr>
        <w:t>Aquatic Biol</w:t>
      </w:r>
      <w:r w:rsidRPr="007F242A">
        <w:t xml:space="preserve"> 4: 235-241. DOI: 10.3354/ab00104.</w:t>
      </w:r>
    </w:p>
    <w:p w14:paraId="0DD7E33C" w14:textId="77777777" w:rsidR="007F242A" w:rsidRPr="007F242A" w:rsidRDefault="007F242A" w:rsidP="007F242A">
      <w:pPr>
        <w:pStyle w:val="EndNoteBibliography"/>
        <w:spacing w:after="0"/>
      </w:pPr>
      <w:r w:rsidRPr="007F242A">
        <w:t xml:space="preserve">Shepard, EL, Wilson, RP, Quintana, F, Laich, AG, Liebsch, N, Albareda, DA, Halsey, LG, Gleiss, A, Morgan, DT and Myers, AE (2008b). Identification of animal movement patterns using tri-axial accelerometry. </w:t>
      </w:r>
      <w:r w:rsidRPr="007F242A">
        <w:rPr>
          <w:i/>
        </w:rPr>
        <w:t>Endang Species Res</w:t>
      </w:r>
      <w:r w:rsidRPr="007F242A">
        <w:t xml:space="preserve"> 10: 47-60. DOI: 10.3354/esr00084.</w:t>
      </w:r>
    </w:p>
    <w:p w14:paraId="26841E6D" w14:textId="77777777" w:rsidR="007F242A" w:rsidRPr="007F242A" w:rsidRDefault="007F242A" w:rsidP="007F242A">
      <w:pPr>
        <w:pStyle w:val="EndNoteBibliography"/>
        <w:spacing w:after="0"/>
      </w:pPr>
      <w:r w:rsidRPr="007F242A">
        <w:t>Volpov, BL, Hoskins, AJ, Battaile, BC, Viviant, M, Wheatley, KE, Marshall, G, Abernathy, K and Arnould, JPY (2015). Identification of prey captures in australian fur seals (</w:t>
      </w:r>
      <w:r w:rsidRPr="007F242A">
        <w:rPr>
          <w:i/>
        </w:rPr>
        <w:t>Arctocephalus pusillus doriferus</w:t>
      </w:r>
      <w:r w:rsidRPr="007F242A">
        <w:t xml:space="preserve">) using head-mounted accelerometers: field validation with animal-borne video cameras. </w:t>
      </w:r>
      <w:r w:rsidRPr="007F242A">
        <w:rPr>
          <w:i/>
        </w:rPr>
        <w:t>PLOS ONE</w:t>
      </w:r>
      <w:r w:rsidRPr="007F242A">
        <w:t xml:space="preserve"> 10(6): e0128789. DOI: 10.1371/journal.pone.0128789.</w:t>
      </w:r>
    </w:p>
    <w:p w14:paraId="672DF3A4" w14:textId="77777777" w:rsidR="007F242A" w:rsidRPr="007F242A" w:rsidRDefault="007F242A" w:rsidP="007F242A">
      <w:pPr>
        <w:pStyle w:val="EndNoteBibliography"/>
        <w:spacing w:after="0"/>
      </w:pPr>
      <w:r w:rsidRPr="007F242A">
        <w:t xml:space="preserve">Williams, TM, Davis, R, Fuiman, L, Francis, J, Le, B, Horning, M, Calambokidis, J and Croll, D (2000). Sink or swim: strategies for cost-efficient diving by marine mammals. </w:t>
      </w:r>
      <w:r w:rsidRPr="007F242A">
        <w:rPr>
          <w:i/>
        </w:rPr>
        <w:t>Science</w:t>
      </w:r>
      <w:r w:rsidRPr="007F242A">
        <w:t xml:space="preserve"> 288(5463): 133-136. DOI: 10.1126/science.288.5463.133.</w:t>
      </w:r>
    </w:p>
    <w:p w14:paraId="59AE09F4" w14:textId="77777777" w:rsidR="007F242A" w:rsidRPr="007F242A" w:rsidRDefault="007F242A" w:rsidP="007F242A">
      <w:pPr>
        <w:pStyle w:val="EndNoteBibliography"/>
      </w:pPr>
      <w:r w:rsidRPr="007F242A">
        <w:t xml:space="preserve">Williams, TM, Fuiman, LA, Horning, M and Davis, RW (2004). The cost of foraging by a marine predator, the Weddell seal </w:t>
      </w:r>
      <w:r w:rsidRPr="007F242A">
        <w:rPr>
          <w:i/>
        </w:rPr>
        <w:t>Leptonychotes weddellii</w:t>
      </w:r>
      <w:r w:rsidRPr="007F242A">
        <w:t xml:space="preserve">: pricing by the stroke. </w:t>
      </w:r>
      <w:r w:rsidRPr="007F242A">
        <w:rPr>
          <w:i/>
        </w:rPr>
        <w:t>J Exp Biol</w:t>
      </w:r>
      <w:r w:rsidRPr="007F242A">
        <w:t xml:space="preserve"> 207(6): 973-982. DOI: 10.1242/jeb.00822.</w:t>
      </w:r>
    </w:p>
    <w:p w14:paraId="3E181C56" w14:textId="4435A955" w:rsidR="0099196C" w:rsidRDefault="00115209" w:rsidP="00DD42AA">
      <w:r>
        <w:fldChar w:fldCharType="end"/>
      </w:r>
    </w:p>
    <w:p w14:paraId="1EAC7CFB" w14:textId="77777777" w:rsidR="00B77451" w:rsidRDefault="00B77451" w:rsidP="00DD42AA">
      <w:r>
        <w:br w:type="page"/>
      </w:r>
    </w:p>
    <w:p w14:paraId="685A2DA1" w14:textId="77777777" w:rsidR="00B77451" w:rsidRDefault="00B77451" w:rsidP="00DD42AA">
      <w:pPr>
        <w:sectPr w:rsidR="00B77451">
          <w:pgSz w:w="11906" w:h="16838"/>
          <w:pgMar w:top="1440" w:right="1440" w:bottom="1440" w:left="1440" w:header="708" w:footer="708" w:gutter="0"/>
          <w:cols w:space="708"/>
          <w:docGrid w:linePitch="360"/>
        </w:sectPr>
      </w:pPr>
    </w:p>
    <w:p w14:paraId="6E3BE1B4" w14:textId="41042C49" w:rsidR="001207FA" w:rsidRPr="007F242A" w:rsidRDefault="007F242A" w:rsidP="001207FA">
      <w:pPr>
        <w:rPr>
          <w:b/>
        </w:rPr>
      </w:pPr>
      <w:r w:rsidRPr="007F242A">
        <w:rPr>
          <w:b/>
        </w:rPr>
        <w:lastRenderedPageBreak/>
        <w:t>Appendix A</w:t>
      </w:r>
      <w:r w:rsidR="001207FA" w:rsidRPr="007F242A">
        <w:rPr>
          <w:b/>
        </w:rPr>
        <w:t>. Results for the tape group.</w:t>
      </w:r>
    </w:p>
    <w:tbl>
      <w:tblPr>
        <w:tblW w:w="14305" w:type="dxa"/>
        <w:tblInd w:w="-284" w:type="dxa"/>
        <w:tblLook w:val="04A0" w:firstRow="1" w:lastRow="0" w:firstColumn="1" w:lastColumn="0" w:noHBand="0" w:noVBand="1"/>
      </w:tblPr>
      <w:tblGrid>
        <w:gridCol w:w="1036"/>
        <w:gridCol w:w="1072"/>
        <w:gridCol w:w="795"/>
        <w:gridCol w:w="838"/>
        <w:gridCol w:w="754"/>
        <w:gridCol w:w="938"/>
        <w:gridCol w:w="938"/>
        <w:gridCol w:w="938"/>
        <w:gridCol w:w="815"/>
        <w:gridCol w:w="815"/>
        <w:gridCol w:w="815"/>
        <w:gridCol w:w="601"/>
        <w:gridCol w:w="601"/>
        <w:gridCol w:w="657"/>
        <w:gridCol w:w="774"/>
        <w:gridCol w:w="766"/>
        <w:gridCol w:w="865"/>
        <w:gridCol w:w="565"/>
      </w:tblGrid>
      <w:tr w:rsidR="001207FA" w:rsidRPr="00EE4BEC" w14:paraId="641F4A28" w14:textId="77777777" w:rsidTr="0000039F">
        <w:trPr>
          <w:trHeight w:val="300"/>
        </w:trPr>
        <w:tc>
          <w:tcPr>
            <w:tcW w:w="1003" w:type="dxa"/>
            <w:tcBorders>
              <w:top w:val="nil"/>
              <w:left w:val="nil"/>
              <w:bottom w:val="single" w:sz="4" w:space="0" w:color="auto"/>
              <w:right w:val="nil"/>
            </w:tcBorders>
          </w:tcPr>
          <w:p w14:paraId="0A4EB1BA" w14:textId="77777777" w:rsidR="001207FA" w:rsidRPr="00EE4BEC" w:rsidRDefault="001207FA" w:rsidP="00EE4BEC">
            <w:pPr>
              <w:spacing w:after="0" w:line="240" w:lineRule="auto"/>
              <w:rPr>
                <w:b/>
                <w:lang w:eastAsia="en-AU"/>
              </w:rPr>
            </w:pPr>
            <w:r w:rsidRPr="00EE4BEC">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0804DF73" w14:textId="77777777" w:rsidR="001207FA" w:rsidRPr="00EE4BEC" w:rsidRDefault="001207FA" w:rsidP="00EE4BEC">
            <w:pPr>
              <w:spacing w:after="0" w:line="240" w:lineRule="auto"/>
              <w:rPr>
                <w:b/>
                <w:lang w:eastAsia="en-AU"/>
              </w:rPr>
            </w:pPr>
            <w:r w:rsidRPr="00EE4BEC">
              <w:rPr>
                <w:b/>
                <w:lang w:eastAsia="en-AU"/>
              </w:rPr>
              <w:t>Gradient</w:t>
            </w:r>
          </w:p>
        </w:tc>
        <w:tc>
          <w:tcPr>
            <w:tcW w:w="795" w:type="dxa"/>
            <w:tcBorders>
              <w:top w:val="nil"/>
              <w:left w:val="nil"/>
              <w:bottom w:val="single" w:sz="4" w:space="0" w:color="auto"/>
              <w:right w:val="nil"/>
            </w:tcBorders>
            <w:shd w:val="clear" w:color="auto" w:fill="auto"/>
            <w:noWrap/>
            <w:vAlign w:val="bottom"/>
            <w:hideMark/>
          </w:tcPr>
          <w:p w14:paraId="3DFCFF11" w14:textId="77777777" w:rsidR="001207FA" w:rsidRPr="00EE4BEC" w:rsidRDefault="001207FA" w:rsidP="00EE4BEC">
            <w:pPr>
              <w:spacing w:after="0" w:line="240" w:lineRule="auto"/>
              <w:rPr>
                <w:b/>
                <w:lang w:eastAsia="en-AU"/>
              </w:rPr>
            </w:pPr>
            <w:r w:rsidRPr="00EE4BEC">
              <w:rPr>
                <w:b/>
                <w:lang w:eastAsia="en-AU"/>
              </w:rPr>
              <w:t>Mean x</w:t>
            </w:r>
          </w:p>
        </w:tc>
        <w:tc>
          <w:tcPr>
            <w:tcW w:w="838" w:type="dxa"/>
            <w:tcBorders>
              <w:top w:val="nil"/>
              <w:left w:val="nil"/>
              <w:bottom w:val="single" w:sz="4" w:space="0" w:color="auto"/>
              <w:right w:val="nil"/>
            </w:tcBorders>
            <w:shd w:val="clear" w:color="auto" w:fill="auto"/>
            <w:noWrap/>
            <w:vAlign w:val="bottom"/>
            <w:hideMark/>
          </w:tcPr>
          <w:p w14:paraId="2DD2032C" w14:textId="77777777" w:rsidR="001207FA" w:rsidRPr="00EE4BEC" w:rsidRDefault="001207FA" w:rsidP="00EE4BEC">
            <w:pPr>
              <w:spacing w:after="0" w:line="240" w:lineRule="auto"/>
              <w:rPr>
                <w:b/>
                <w:lang w:eastAsia="en-AU"/>
              </w:rPr>
            </w:pPr>
            <w:r w:rsidRPr="00EE4BEC">
              <w:rPr>
                <w:b/>
                <w:lang w:eastAsia="en-AU"/>
              </w:rPr>
              <w:t xml:space="preserve"> Mean z</w:t>
            </w:r>
          </w:p>
        </w:tc>
        <w:tc>
          <w:tcPr>
            <w:tcW w:w="732" w:type="dxa"/>
            <w:tcBorders>
              <w:top w:val="nil"/>
              <w:left w:val="nil"/>
              <w:bottom w:val="single" w:sz="4" w:space="0" w:color="auto"/>
              <w:right w:val="nil"/>
            </w:tcBorders>
            <w:shd w:val="clear" w:color="auto" w:fill="auto"/>
            <w:noWrap/>
            <w:vAlign w:val="bottom"/>
            <w:hideMark/>
          </w:tcPr>
          <w:p w14:paraId="6CD07A36" w14:textId="77777777" w:rsidR="001207FA" w:rsidRPr="00EE4BEC" w:rsidRDefault="001207FA" w:rsidP="00EE4BEC">
            <w:pPr>
              <w:spacing w:after="0" w:line="240" w:lineRule="auto"/>
              <w:rPr>
                <w:b/>
                <w:lang w:eastAsia="en-AU"/>
              </w:rPr>
            </w:pPr>
            <w:r w:rsidRPr="00EE4BEC">
              <w:rPr>
                <w:b/>
                <w:lang w:eastAsia="en-AU"/>
              </w:rPr>
              <w:t xml:space="preserve">Mean </w:t>
            </w:r>
            <w:proofErr w:type="spellStart"/>
            <w:r w:rsidRPr="00EE4BEC">
              <w:rPr>
                <w:b/>
                <w:lang w:eastAsia="en-AU"/>
              </w:rPr>
              <w:t>xz</w:t>
            </w:r>
            <w:proofErr w:type="spellEnd"/>
          </w:p>
        </w:tc>
        <w:tc>
          <w:tcPr>
            <w:tcW w:w="909" w:type="dxa"/>
            <w:tcBorders>
              <w:top w:val="nil"/>
              <w:left w:val="nil"/>
              <w:bottom w:val="single" w:sz="4" w:space="0" w:color="auto"/>
              <w:right w:val="nil"/>
            </w:tcBorders>
            <w:shd w:val="clear" w:color="auto" w:fill="auto"/>
            <w:noWrap/>
            <w:vAlign w:val="bottom"/>
            <w:hideMark/>
          </w:tcPr>
          <w:p w14:paraId="14ED518C" w14:textId="77777777" w:rsidR="001207FA" w:rsidRPr="00EE4BEC" w:rsidRDefault="001207FA" w:rsidP="00EE4BEC">
            <w:pPr>
              <w:spacing w:after="0" w:line="240" w:lineRule="auto"/>
              <w:rPr>
                <w:b/>
                <w:lang w:eastAsia="en-AU"/>
              </w:rPr>
            </w:pPr>
            <w:r w:rsidRPr="00EE4BEC">
              <w:rPr>
                <w:b/>
                <w:lang w:eastAsia="en-AU"/>
              </w:rPr>
              <w:t>Median x</w:t>
            </w:r>
          </w:p>
        </w:tc>
        <w:tc>
          <w:tcPr>
            <w:tcW w:w="909" w:type="dxa"/>
            <w:tcBorders>
              <w:top w:val="nil"/>
              <w:left w:val="nil"/>
              <w:bottom w:val="single" w:sz="4" w:space="0" w:color="auto"/>
              <w:right w:val="nil"/>
            </w:tcBorders>
            <w:shd w:val="clear" w:color="auto" w:fill="auto"/>
            <w:noWrap/>
            <w:vAlign w:val="bottom"/>
            <w:hideMark/>
          </w:tcPr>
          <w:p w14:paraId="6F5E18EF" w14:textId="77777777" w:rsidR="001207FA" w:rsidRPr="00EE4BEC" w:rsidRDefault="001207FA" w:rsidP="00EE4BEC">
            <w:pPr>
              <w:spacing w:after="0" w:line="240" w:lineRule="auto"/>
              <w:rPr>
                <w:b/>
                <w:lang w:eastAsia="en-AU"/>
              </w:rPr>
            </w:pPr>
            <w:r w:rsidRPr="00EE4BEC">
              <w:rPr>
                <w:b/>
                <w:lang w:eastAsia="en-AU"/>
              </w:rPr>
              <w:t>Median z</w:t>
            </w:r>
          </w:p>
        </w:tc>
        <w:tc>
          <w:tcPr>
            <w:tcW w:w="909" w:type="dxa"/>
            <w:tcBorders>
              <w:top w:val="nil"/>
              <w:left w:val="nil"/>
              <w:bottom w:val="single" w:sz="4" w:space="0" w:color="auto"/>
              <w:right w:val="nil"/>
            </w:tcBorders>
            <w:shd w:val="clear" w:color="auto" w:fill="auto"/>
            <w:noWrap/>
            <w:vAlign w:val="bottom"/>
            <w:hideMark/>
          </w:tcPr>
          <w:p w14:paraId="07EF880E" w14:textId="77777777" w:rsidR="001207FA" w:rsidRPr="00EE4BEC" w:rsidRDefault="001207FA" w:rsidP="00EE4BEC">
            <w:pPr>
              <w:spacing w:after="0" w:line="240" w:lineRule="auto"/>
              <w:rPr>
                <w:b/>
                <w:lang w:eastAsia="en-AU"/>
              </w:rPr>
            </w:pPr>
            <w:r w:rsidRPr="00EE4BEC">
              <w:rPr>
                <w:b/>
                <w:lang w:eastAsia="en-AU"/>
              </w:rPr>
              <w:t xml:space="preserve">Median </w:t>
            </w:r>
            <w:proofErr w:type="spellStart"/>
            <w:r w:rsidRPr="00EE4BEC">
              <w:rPr>
                <w:b/>
                <w:lang w:eastAsia="en-AU"/>
              </w:rPr>
              <w:t>xz</w:t>
            </w:r>
            <w:proofErr w:type="spellEnd"/>
          </w:p>
        </w:tc>
        <w:tc>
          <w:tcPr>
            <w:tcW w:w="791" w:type="dxa"/>
            <w:tcBorders>
              <w:top w:val="nil"/>
              <w:left w:val="nil"/>
              <w:bottom w:val="single" w:sz="4" w:space="0" w:color="auto"/>
              <w:right w:val="nil"/>
            </w:tcBorders>
            <w:shd w:val="clear" w:color="auto" w:fill="auto"/>
            <w:noWrap/>
            <w:vAlign w:val="bottom"/>
            <w:hideMark/>
          </w:tcPr>
          <w:p w14:paraId="0B43450D" w14:textId="77777777" w:rsidR="001207FA" w:rsidRPr="00EE4BEC" w:rsidRDefault="001207FA" w:rsidP="00EE4BEC">
            <w:pPr>
              <w:spacing w:after="0" w:line="240" w:lineRule="auto"/>
              <w:rPr>
                <w:b/>
                <w:lang w:eastAsia="en-AU"/>
              </w:rPr>
            </w:pPr>
            <w:r w:rsidRPr="00EE4BEC">
              <w:rPr>
                <w:b/>
                <w:lang w:eastAsia="en-AU"/>
              </w:rPr>
              <w:t>Range x</w:t>
            </w:r>
          </w:p>
        </w:tc>
        <w:tc>
          <w:tcPr>
            <w:tcW w:w="791" w:type="dxa"/>
            <w:tcBorders>
              <w:top w:val="nil"/>
              <w:left w:val="nil"/>
              <w:bottom w:val="single" w:sz="4" w:space="0" w:color="auto"/>
              <w:right w:val="nil"/>
            </w:tcBorders>
            <w:shd w:val="clear" w:color="auto" w:fill="auto"/>
            <w:noWrap/>
            <w:vAlign w:val="bottom"/>
            <w:hideMark/>
          </w:tcPr>
          <w:p w14:paraId="2EBCAD89" w14:textId="77777777" w:rsidR="001207FA" w:rsidRPr="00EE4BEC" w:rsidRDefault="001207FA" w:rsidP="00EE4BEC">
            <w:pPr>
              <w:spacing w:after="0" w:line="240" w:lineRule="auto"/>
              <w:rPr>
                <w:b/>
                <w:lang w:eastAsia="en-AU"/>
              </w:rPr>
            </w:pPr>
            <w:r w:rsidRPr="00EE4BEC">
              <w:rPr>
                <w:b/>
                <w:lang w:eastAsia="en-AU"/>
              </w:rPr>
              <w:t>Range z</w:t>
            </w:r>
          </w:p>
        </w:tc>
        <w:tc>
          <w:tcPr>
            <w:tcW w:w="791" w:type="dxa"/>
            <w:tcBorders>
              <w:top w:val="nil"/>
              <w:left w:val="nil"/>
              <w:bottom w:val="single" w:sz="4" w:space="0" w:color="auto"/>
              <w:right w:val="nil"/>
            </w:tcBorders>
            <w:shd w:val="clear" w:color="auto" w:fill="auto"/>
            <w:noWrap/>
            <w:vAlign w:val="bottom"/>
            <w:hideMark/>
          </w:tcPr>
          <w:p w14:paraId="175A21E3" w14:textId="77777777" w:rsidR="001207FA" w:rsidRPr="00EE4BEC" w:rsidRDefault="001207FA" w:rsidP="00EE4BEC">
            <w:pPr>
              <w:spacing w:after="0" w:line="240" w:lineRule="auto"/>
              <w:rPr>
                <w:b/>
                <w:lang w:eastAsia="en-AU"/>
              </w:rPr>
            </w:pPr>
            <w:r w:rsidRPr="00EE4BEC">
              <w:rPr>
                <w:b/>
                <w:lang w:eastAsia="en-AU"/>
              </w:rPr>
              <w:t xml:space="preserve">Range </w:t>
            </w:r>
            <w:proofErr w:type="spellStart"/>
            <w:r w:rsidRPr="00EE4BEC">
              <w:rPr>
                <w:b/>
                <w:lang w:eastAsia="en-AU"/>
              </w:rPr>
              <w:t>xz</w:t>
            </w:r>
            <w:proofErr w:type="spellEnd"/>
          </w:p>
        </w:tc>
        <w:tc>
          <w:tcPr>
            <w:tcW w:w="595" w:type="dxa"/>
            <w:tcBorders>
              <w:top w:val="nil"/>
              <w:left w:val="nil"/>
              <w:bottom w:val="single" w:sz="4" w:space="0" w:color="auto"/>
              <w:right w:val="nil"/>
            </w:tcBorders>
            <w:shd w:val="clear" w:color="auto" w:fill="auto"/>
            <w:noWrap/>
            <w:vAlign w:val="bottom"/>
            <w:hideMark/>
          </w:tcPr>
          <w:p w14:paraId="77D2AF05" w14:textId="77777777" w:rsidR="001207FA" w:rsidRPr="00EE4BEC" w:rsidRDefault="001207FA" w:rsidP="00EE4BEC">
            <w:pPr>
              <w:spacing w:after="0" w:line="240" w:lineRule="auto"/>
              <w:rPr>
                <w:b/>
                <w:lang w:eastAsia="en-AU"/>
              </w:rPr>
            </w:pPr>
            <w:r w:rsidRPr="00EE4BEC">
              <w:rPr>
                <w:b/>
                <w:lang w:eastAsia="en-AU"/>
              </w:rPr>
              <w:t>SD x</w:t>
            </w:r>
          </w:p>
        </w:tc>
        <w:tc>
          <w:tcPr>
            <w:tcW w:w="591" w:type="dxa"/>
            <w:tcBorders>
              <w:top w:val="nil"/>
              <w:left w:val="nil"/>
              <w:bottom w:val="single" w:sz="4" w:space="0" w:color="auto"/>
              <w:right w:val="nil"/>
            </w:tcBorders>
            <w:shd w:val="clear" w:color="auto" w:fill="auto"/>
            <w:noWrap/>
            <w:vAlign w:val="bottom"/>
            <w:hideMark/>
          </w:tcPr>
          <w:p w14:paraId="68913D70" w14:textId="77777777" w:rsidR="001207FA" w:rsidRPr="00EE4BEC" w:rsidRDefault="001207FA" w:rsidP="00EE4BEC">
            <w:pPr>
              <w:spacing w:after="0" w:line="240" w:lineRule="auto"/>
              <w:rPr>
                <w:b/>
                <w:lang w:eastAsia="en-AU"/>
              </w:rPr>
            </w:pPr>
            <w:r w:rsidRPr="00EE4BEC">
              <w:rPr>
                <w:b/>
                <w:lang w:eastAsia="en-AU"/>
              </w:rPr>
              <w:t>SD z</w:t>
            </w:r>
          </w:p>
        </w:tc>
        <w:tc>
          <w:tcPr>
            <w:tcW w:w="657" w:type="dxa"/>
            <w:tcBorders>
              <w:top w:val="nil"/>
              <w:left w:val="nil"/>
              <w:bottom w:val="single" w:sz="4" w:space="0" w:color="auto"/>
              <w:right w:val="nil"/>
            </w:tcBorders>
            <w:shd w:val="clear" w:color="auto" w:fill="auto"/>
            <w:noWrap/>
            <w:vAlign w:val="bottom"/>
            <w:hideMark/>
          </w:tcPr>
          <w:p w14:paraId="26EEDDD0" w14:textId="77777777" w:rsidR="001207FA" w:rsidRPr="00EE4BEC" w:rsidRDefault="001207FA" w:rsidP="00EE4BEC">
            <w:pPr>
              <w:spacing w:after="0" w:line="240" w:lineRule="auto"/>
              <w:rPr>
                <w:b/>
                <w:lang w:eastAsia="en-AU"/>
              </w:rPr>
            </w:pPr>
            <w:r w:rsidRPr="00EE4BEC">
              <w:rPr>
                <w:b/>
                <w:lang w:eastAsia="en-AU"/>
              </w:rPr>
              <w:t xml:space="preserve">SD </w:t>
            </w:r>
            <w:proofErr w:type="spellStart"/>
            <w:r w:rsidRPr="00EE4BEC">
              <w:rPr>
                <w:b/>
                <w:lang w:eastAsia="en-AU"/>
              </w:rPr>
              <w:t>xz</w:t>
            </w:r>
            <w:proofErr w:type="spellEnd"/>
          </w:p>
        </w:tc>
        <w:tc>
          <w:tcPr>
            <w:tcW w:w="774" w:type="dxa"/>
            <w:tcBorders>
              <w:top w:val="nil"/>
              <w:left w:val="nil"/>
              <w:bottom w:val="single" w:sz="4" w:space="0" w:color="auto"/>
              <w:right w:val="nil"/>
            </w:tcBorders>
            <w:shd w:val="clear" w:color="auto" w:fill="auto"/>
            <w:noWrap/>
            <w:vAlign w:val="bottom"/>
            <w:hideMark/>
          </w:tcPr>
          <w:p w14:paraId="34C02C29" w14:textId="77777777" w:rsidR="001207FA" w:rsidRPr="00EE4BEC" w:rsidRDefault="001207FA" w:rsidP="00EE4BEC">
            <w:pPr>
              <w:spacing w:after="0" w:line="240" w:lineRule="auto"/>
              <w:rPr>
                <w:b/>
                <w:lang w:eastAsia="en-AU"/>
              </w:rPr>
            </w:pPr>
            <w:r w:rsidRPr="00EE4BEC">
              <w:rPr>
                <w:b/>
                <w:lang w:eastAsia="en-AU"/>
              </w:rPr>
              <w:t>Z-test x</w:t>
            </w:r>
          </w:p>
        </w:tc>
        <w:tc>
          <w:tcPr>
            <w:tcW w:w="766" w:type="dxa"/>
            <w:tcBorders>
              <w:top w:val="nil"/>
              <w:left w:val="nil"/>
              <w:bottom w:val="single" w:sz="4" w:space="0" w:color="auto"/>
              <w:right w:val="nil"/>
            </w:tcBorders>
            <w:shd w:val="clear" w:color="auto" w:fill="auto"/>
            <w:noWrap/>
            <w:vAlign w:val="bottom"/>
            <w:hideMark/>
          </w:tcPr>
          <w:p w14:paraId="4B6AF231" w14:textId="77777777" w:rsidR="001207FA" w:rsidRPr="00EE4BEC" w:rsidRDefault="001207FA" w:rsidP="00EE4BEC">
            <w:pPr>
              <w:spacing w:after="0" w:line="240" w:lineRule="auto"/>
              <w:rPr>
                <w:b/>
                <w:lang w:eastAsia="en-AU"/>
              </w:rPr>
            </w:pPr>
            <w:r w:rsidRPr="00EE4BEC">
              <w:rPr>
                <w:b/>
                <w:lang w:eastAsia="en-AU"/>
              </w:rPr>
              <w:t>Z-test z</w:t>
            </w:r>
          </w:p>
        </w:tc>
        <w:tc>
          <w:tcPr>
            <w:tcW w:w="865" w:type="dxa"/>
            <w:tcBorders>
              <w:top w:val="nil"/>
              <w:left w:val="nil"/>
              <w:bottom w:val="single" w:sz="4" w:space="0" w:color="auto"/>
              <w:right w:val="nil"/>
            </w:tcBorders>
            <w:shd w:val="clear" w:color="auto" w:fill="auto"/>
            <w:noWrap/>
            <w:vAlign w:val="bottom"/>
            <w:hideMark/>
          </w:tcPr>
          <w:p w14:paraId="60DA1EB6" w14:textId="77777777" w:rsidR="001207FA" w:rsidRPr="00EE4BEC" w:rsidRDefault="001207FA" w:rsidP="00EE4BEC">
            <w:pPr>
              <w:spacing w:after="0" w:line="240" w:lineRule="auto"/>
              <w:rPr>
                <w:b/>
                <w:lang w:eastAsia="en-AU"/>
              </w:rPr>
            </w:pPr>
            <w:r w:rsidRPr="00EE4BEC">
              <w:rPr>
                <w:b/>
                <w:lang w:eastAsia="en-AU"/>
              </w:rPr>
              <w:t xml:space="preserve">Z-test </w:t>
            </w:r>
            <w:proofErr w:type="spellStart"/>
            <w:r w:rsidRPr="00EE4BEC">
              <w:rPr>
                <w:b/>
                <w:lang w:eastAsia="en-AU"/>
              </w:rPr>
              <w:t>xz</w:t>
            </w:r>
            <w:proofErr w:type="spellEnd"/>
          </w:p>
        </w:tc>
        <w:tc>
          <w:tcPr>
            <w:tcW w:w="551" w:type="dxa"/>
            <w:tcBorders>
              <w:top w:val="nil"/>
              <w:left w:val="nil"/>
              <w:bottom w:val="single" w:sz="4" w:space="0" w:color="auto"/>
              <w:right w:val="nil"/>
            </w:tcBorders>
            <w:shd w:val="clear" w:color="auto" w:fill="auto"/>
            <w:noWrap/>
            <w:vAlign w:val="bottom"/>
            <w:hideMark/>
          </w:tcPr>
          <w:p w14:paraId="2AD90EF3" w14:textId="77777777" w:rsidR="001207FA" w:rsidRPr="00EE4BEC" w:rsidRDefault="001207FA" w:rsidP="00EE4BEC">
            <w:pPr>
              <w:spacing w:after="0" w:line="240" w:lineRule="auto"/>
              <w:rPr>
                <w:b/>
                <w:lang w:eastAsia="en-AU"/>
              </w:rPr>
            </w:pPr>
            <w:r w:rsidRPr="00EE4BEC">
              <w:rPr>
                <w:b/>
                <w:lang w:eastAsia="en-AU"/>
              </w:rPr>
              <w:t>Sig.</w:t>
            </w:r>
          </w:p>
        </w:tc>
      </w:tr>
      <w:tr w:rsidR="001207FA" w:rsidRPr="001B6CFE" w14:paraId="7C0C9457" w14:textId="77777777" w:rsidTr="0000039F">
        <w:trPr>
          <w:trHeight w:val="300"/>
        </w:trPr>
        <w:tc>
          <w:tcPr>
            <w:tcW w:w="1003" w:type="dxa"/>
            <w:vMerge w:val="restart"/>
            <w:tcBorders>
              <w:top w:val="single" w:sz="4" w:space="0" w:color="auto"/>
              <w:left w:val="nil"/>
              <w:right w:val="nil"/>
            </w:tcBorders>
            <w:vAlign w:val="center"/>
          </w:tcPr>
          <w:p w14:paraId="1F6CBE1E" w14:textId="77777777" w:rsidR="001207FA" w:rsidRPr="001B6CFE" w:rsidRDefault="001207FA" w:rsidP="001207F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29C659B8"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396CB2FF" w14:textId="3F40A2AE" w:rsidR="001207FA" w:rsidRPr="001B6CFE" w:rsidRDefault="001207FA" w:rsidP="001207FA">
            <w:pPr>
              <w:spacing w:after="0" w:line="240" w:lineRule="auto"/>
              <w:jc w:val="right"/>
              <w:rPr>
                <w:lang w:eastAsia="en-AU"/>
              </w:rPr>
            </w:pPr>
            <w:r w:rsidRPr="00FA6DE8">
              <w:t>83.4</w:t>
            </w:r>
          </w:p>
        </w:tc>
        <w:tc>
          <w:tcPr>
            <w:tcW w:w="838" w:type="dxa"/>
            <w:tcBorders>
              <w:top w:val="single" w:sz="4" w:space="0" w:color="auto"/>
              <w:left w:val="nil"/>
              <w:bottom w:val="nil"/>
              <w:right w:val="nil"/>
            </w:tcBorders>
            <w:shd w:val="clear" w:color="auto" w:fill="auto"/>
            <w:noWrap/>
            <w:hideMark/>
          </w:tcPr>
          <w:p w14:paraId="1A1BC199" w14:textId="7E21B63F" w:rsidR="001207FA" w:rsidRPr="001B6CFE" w:rsidRDefault="001207FA" w:rsidP="001207FA">
            <w:pPr>
              <w:spacing w:after="0" w:line="240" w:lineRule="auto"/>
              <w:jc w:val="right"/>
              <w:rPr>
                <w:lang w:eastAsia="en-AU"/>
              </w:rPr>
            </w:pPr>
            <w:r w:rsidRPr="00FA6DE8">
              <w:t>82.6</w:t>
            </w:r>
          </w:p>
        </w:tc>
        <w:tc>
          <w:tcPr>
            <w:tcW w:w="732" w:type="dxa"/>
            <w:tcBorders>
              <w:top w:val="single" w:sz="4" w:space="0" w:color="auto"/>
              <w:left w:val="nil"/>
              <w:bottom w:val="nil"/>
              <w:right w:val="nil"/>
            </w:tcBorders>
            <w:shd w:val="clear" w:color="auto" w:fill="auto"/>
            <w:noWrap/>
            <w:hideMark/>
          </w:tcPr>
          <w:p w14:paraId="35DEBFB5" w14:textId="7AFEAC1B" w:rsidR="001207FA" w:rsidRPr="001B6CFE" w:rsidRDefault="001207FA" w:rsidP="001207FA">
            <w:pPr>
              <w:spacing w:after="0" w:line="240" w:lineRule="auto"/>
              <w:jc w:val="right"/>
              <w:rPr>
                <w:lang w:eastAsia="en-AU"/>
              </w:rPr>
            </w:pPr>
            <w:r w:rsidRPr="00FA6DE8">
              <w:t>82.5</w:t>
            </w:r>
          </w:p>
        </w:tc>
        <w:tc>
          <w:tcPr>
            <w:tcW w:w="909" w:type="dxa"/>
            <w:tcBorders>
              <w:top w:val="single" w:sz="4" w:space="0" w:color="auto"/>
              <w:left w:val="nil"/>
              <w:bottom w:val="nil"/>
              <w:right w:val="nil"/>
            </w:tcBorders>
            <w:shd w:val="clear" w:color="auto" w:fill="auto"/>
            <w:noWrap/>
            <w:hideMark/>
          </w:tcPr>
          <w:p w14:paraId="3D6D5447" w14:textId="6017CDF1" w:rsidR="001207FA" w:rsidRPr="001B6CFE" w:rsidRDefault="001207FA" w:rsidP="001207FA">
            <w:pPr>
              <w:spacing w:after="0" w:line="240" w:lineRule="auto"/>
              <w:jc w:val="right"/>
              <w:rPr>
                <w:lang w:eastAsia="en-AU"/>
              </w:rPr>
            </w:pPr>
            <w:r w:rsidRPr="00FA6DE8">
              <w:t>77</w:t>
            </w:r>
          </w:p>
        </w:tc>
        <w:tc>
          <w:tcPr>
            <w:tcW w:w="909" w:type="dxa"/>
            <w:tcBorders>
              <w:top w:val="single" w:sz="4" w:space="0" w:color="auto"/>
              <w:left w:val="nil"/>
              <w:bottom w:val="nil"/>
              <w:right w:val="nil"/>
            </w:tcBorders>
            <w:shd w:val="clear" w:color="auto" w:fill="auto"/>
            <w:noWrap/>
            <w:hideMark/>
          </w:tcPr>
          <w:p w14:paraId="2646F33F" w14:textId="3C7271A4" w:rsidR="001207FA" w:rsidRPr="001B6CFE" w:rsidRDefault="001207FA" w:rsidP="001207FA">
            <w:pPr>
              <w:spacing w:after="0" w:line="240" w:lineRule="auto"/>
              <w:jc w:val="right"/>
              <w:rPr>
                <w:lang w:eastAsia="en-AU"/>
              </w:rPr>
            </w:pPr>
            <w:r w:rsidRPr="00FA6DE8">
              <w:t>78</w:t>
            </w:r>
          </w:p>
        </w:tc>
        <w:tc>
          <w:tcPr>
            <w:tcW w:w="909" w:type="dxa"/>
            <w:tcBorders>
              <w:top w:val="single" w:sz="4" w:space="0" w:color="auto"/>
              <w:left w:val="nil"/>
              <w:bottom w:val="nil"/>
              <w:right w:val="nil"/>
            </w:tcBorders>
            <w:shd w:val="clear" w:color="auto" w:fill="auto"/>
            <w:noWrap/>
            <w:hideMark/>
          </w:tcPr>
          <w:p w14:paraId="0AEE8E5C" w14:textId="48FD031A" w:rsidR="001207FA" w:rsidRPr="001B6CFE" w:rsidRDefault="001207FA" w:rsidP="001207FA">
            <w:pPr>
              <w:spacing w:after="0" w:line="240" w:lineRule="auto"/>
              <w:jc w:val="right"/>
              <w:rPr>
                <w:lang w:eastAsia="en-AU"/>
              </w:rPr>
            </w:pPr>
            <w:r w:rsidRPr="00FA6DE8">
              <w:t>76</w:t>
            </w:r>
          </w:p>
        </w:tc>
        <w:tc>
          <w:tcPr>
            <w:tcW w:w="791" w:type="dxa"/>
            <w:tcBorders>
              <w:top w:val="single" w:sz="4" w:space="0" w:color="auto"/>
              <w:left w:val="nil"/>
              <w:bottom w:val="nil"/>
              <w:right w:val="nil"/>
            </w:tcBorders>
            <w:shd w:val="clear" w:color="auto" w:fill="auto"/>
            <w:noWrap/>
            <w:hideMark/>
          </w:tcPr>
          <w:p w14:paraId="7CD8040F" w14:textId="443D167E"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0620ACD6" w14:textId="423CF23C" w:rsidR="001207FA" w:rsidRPr="001B6CFE" w:rsidRDefault="001207FA" w:rsidP="001207FA">
            <w:pPr>
              <w:spacing w:after="0" w:line="240" w:lineRule="auto"/>
              <w:jc w:val="right"/>
              <w:rPr>
                <w:lang w:eastAsia="en-AU"/>
              </w:rPr>
            </w:pPr>
            <w:r w:rsidRPr="00FA6DE8">
              <w:t>175</w:t>
            </w:r>
          </w:p>
        </w:tc>
        <w:tc>
          <w:tcPr>
            <w:tcW w:w="791" w:type="dxa"/>
            <w:tcBorders>
              <w:top w:val="single" w:sz="4" w:space="0" w:color="auto"/>
              <w:left w:val="nil"/>
              <w:bottom w:val="nil"/>
              <w:right w:val="nil"/>
            </w:tcBorders>
            <w:shd w:val="clear" w:color="auto" w:fill="auto"/>
            <w:noWrap/>
            <w:hideMark/>
          </w:tcPr>
          <w:p w14:paraId="2E934B1C" w14:textId="3D126C71" w:rsidR="001207FA" w:rsidRPr="001B6CFE" w:rsidRDefault="001207FA" w:rsidP="001207FA">
            <w:pPr>
              <w:spacing w:after="0" w:line="240" w:lineRule="auto"/>
              <w:jc w:val="right"/>
              <w:rPr>
                <w:lang w:eastAsia="en-AU"/>
              </w:rPr>
            </w:pPr>
            <w:r w:rsidRPr="00FA6DE8">
              <w:t>157</w:t>
            </w:r>
          </w:p>
        </w:tc>
        <w:tc>
          <w:tcPr>
            <w:tcW w:w="595" w:type="dxa"/>
            <w:tcBorders>
              <w:top w:val="single" w:sz="4" w:space="0" w:color="auto"/>
              <w:left w:val="nil"/>
              <w:bottom w:val="nil"/>
              <w:right w:val="nil"/>
            </w:tcBorders>
            <w:shd w:val="clear" w:color="auto" w:fill="auto"/>
            <w:noWrap/>
            <w:hideMark/>
          </w:tcPr>
          <w:p w14:paraId="63B541F1" w14:textId="006241D5" w:rsidR="001207FA" w:rsidRPr="001B6CFE" w:rsidRDefault="001207FA" w:rsidP="001207FA">
            <w:pPr>
              <w:spacing w:after="0" w:line="240" w:lineRule="auto"/>
              <w:jc w:val="right"/>
              <w:rPr>
                <w:lang w:eastAsia="en-AU"/>
              </w:rPr>
            </w:pPr>
            <w:r w:rsidRPr="00FA6DE8">
              <w:t>33.5</w:t>
            </w:r>
          </w:p>
        </w:tc>
        <w:tc>
          <w:tcPr>
            <w:tcW w:w="591" w:type="dxa"/>
            <w:tcBorders>
              <w:top w:val="single" w:sz="4" w:space="0" w:color="auto"/>
              <w:left w:val="nil"/>
              <w:bottom w:val="nil"/>
              <w:right w:val="nil"/>
            </w:tcBorders>
            <w:shd w:val="clear" w:color="auto" w:fill="auto"/>
            <w:noWrap/>
            <w:hideMark/>
          </w:tcPr>
          <w:p w14:paraId="3BAFB369" w14:textId="722C78E2" w:rsidR="001207FA" w:rsidRPr="001B6CFE" w:rsidRDefault="001207FA" w:rsidP="001207FA">
            <w:pPr>
              <w:spacing w:after="0" w:line="240" w:lineRule="auto"/>
              <w:jc w:val="right"/>
              <w:rPr>
                <w:lang w:eastAsia="en-AU"/>
              </w:rPr>
            </w:pPr>
            <w:r w:rsidRPr="00FA6DE8">
              <w:t>33.7</w:t>
            </w:r>
          </w:p>
        </w:tc>
        <w:tc>
          <w:tcPr>
            <w:tcW w:w="657" w:type="dxa"/>
            <w:tcBorders>
              <w:top w:val="single" w:sz="4" w:space="0" w:color="auto"/>
              <w:left w:val="nil"/>
              <w:bottom w:val="nil"/>
              <w:right w:val="nil"/>
            </w:tcBorders>
            <w:shd w:val="clear" w:color="auto" w:fill="auto"/>
            <w:noWrap/>
            <w:hideMark/>
          </w:tcPr>
          <w:p w14:paraId="5E829C75" w14:textId="6D9BCDDD" w:rsidR="001207FA" w:rsidRPr="001B6CFE" w:rsidRDefault="001207FA" w:rsidP="001207FA">
            <w:pPr>
              <w:spacing w:after="0" w:line="240" w:lineRule="auto"/>
              <w:jc w:val="right"/>
              <w:rPr>
                <w:lang w:eastAsia="en-AU"/>
              </w:rPr>
            </w:pPr>
            <w:r w:rsidRPr="00FA6DE8">
              <w:t>32.2</w:t>
            </w:r>
          </w:p>
        </w:tc>
        <w:tc>
          <w:tcPr>
            <w:tcW w:w="774" w:type="dxa"/>
            <w:tcBorders>
              <w:top w:val="single" w:sz="4" w:space="0" w:color="auto"/>
              <w:left w:val="nil"/>
              <w:bottom w:val="nil"/>
              <w:right w:val="nil"/>
            </w:tcBorders>
            <w:shd w:val="clear" w:color="auto" w:fill="auto"/>
            <w:noWrap/>
            <w:hideMark/>
          </w:tcPr>
          <w:p w14:paraId="53B92220" w14:textId="5763FD3C" w:rsidR="001207FA" w:rsidRPr="001B6CFE" w:rsidRDefault="001207FA" w:rsidP="001207FA">
            <w:pPr>
              <w:spacing w:after="0" w:line="240" w:lineRule="auto"/>
              <w:jc w:val="right"/>
              <w:rPr>
                <w:lang w:eastAsia="en-AU"/>
              </w:rPr>
            </w:pPr>
            <w:r w:rsidRPr="00FA6DE8">
              <w:t>201</w:t>
            </w:r>
          </w:p>
        </w:tc>
        <w:tc>
          <w:tcPr>
            <w:tcW w:w="766" w:type="dxa"/>
            <w:tcBorders>
              <w:top w:val="single" w:sz="4" w:space="0" w:color="auto"/>
              <w:left w:val="nil"/>
              <w:bottom w:val="nil"/>
              <w:right w:val="nil"/>
            </w:tcBorders>
            <w:shd w:val="clear" w:color="auto" w:fill="auto"/>
            <w:noWrap/>
            <w:hideMark/>
          </w:tcPr>
          <w:p w14:paraId="005EF581" w14:textId="631515B4" w:rsidR="001207FA" w:rsidRPr="001B6CFE" w:rsidRDefault="001207FA" w:rsidP="001207FA">
            <w:pPr>
              <w:spacing w:after="0" w:line="240" w:lineRule="auto"/>
              <w:jc w:val="right"/>
              <w:rPr>
                <w:lang w:eastAsia="en-AU"/>
              </w:rPr>
            </w:pPr>
            <w:r w:rsidRPr="00FA6DE8">
              <w:t>199</w:t>
            </w:r>
          </w:p>
        </w:tc>
        <w:tc>
          <w:tcPr>
            <w:tcW w:w="865" w:type="dxa"/>
            <w:tcBorders>
              <w:top w:val="single" w:sz="4" w:space="0" w:color="auto"/>
              <w:left w:val="nil"/>
              <w:bottom w:val="nil"/>
              <w:right w:val="nil"/>
            </w:tcBorders>
            <w:shd w:val="clear" w:color="auto" w:fill="auto"/>
            <w:noWrap/>
            <w:hideMark/>
          </w:tcPr>
          <w:p w14:paraId="55FCFB1A" w14:textId="6B01952E" w:rsidR="001207FA" w:rsidRPr="001B6CFE" w:rsidRDefault="001207FA" w:rsidP="001207FA">
            <w:pPr>
              <w:spacing w:after="0" w:line="240" w:lineRule="auto"/>
              <w:jc w:val="right"/>
              <w:rPr>
                <w:lang w:eastAsia="en-AU"/>
              </w:rPr>
            </w:pPr>
            <w:r w:rsidRPr="00FA6DE8">
              <w:t>198.6</w:t>
            </w:r>
          </w:p>
        </w:tc>
        <w:tc>
          <w:tcPr>
            <w:tcW w:w="551" w:type="dxa"/>
            <w:tcBorders>
              <w:top w:val="single" w:sz="4" w:space="0" w:color="auto"/>
              <w:left w:val="nil"/>
              <w:bottom w:val="nil"/>
              <w:right w:val="nil"/>
            </w:tcBorders>
            <w:shd w:val="clear" w:color="auto" w:fill="auto"/>
            <w:noWrap/>
            <w:hideMark/>
          </w:tcPr>
          <w:p w14:paraId="6539F8D9" w14:textId="77777777" w:rsidR="001207FA" w:rsidRPr="001B6CFE" w:rsidRDefault="001207FA" w:rsidP="001207FA">
            <w:pPr>
              <w:spacing w:after="0" w:line="240" w:lineRule="auto"/>
              <w:rPr>
                <w:lang w:eastAsia="en-AU"/>
              </w:rPr>
            </w:pPr>
          </w:p>
        </w:tc>
      </w:tr>
      <w:tr w:rsidR="001207FA" w:rsidRPr="001B6CFE" w14:paraId="5C82DCDA" w14:textId="77777777" w:rsidTr="0000039F">
        <w:trPr>
          <w:trHeight w:val="300"/>
        </w:trPr>
        <w:tc>
          <w:tcPr>
            <w:tcW w:w="1003" w:type="dxa"/>
            <w:vMerge/>
            <w:tcBorders>
              <w:left w:val="nil"/>
              <w:right w:val="nil"/>
            </w:tcBorders>
            <w:vAlign w:val="center"/>
          </w:tcPr>
          <w:p w14:paraId="09A3C2F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A7A82C5"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8F7BCFE" w14:textId="3A6A8E6A" w:rsidR="001207FA" w:rsidRPr="001B6CFE" w:rsidRDefault="001207FA" w:rsidP="001207FA">
            <w:pPr>
              <w:spacing w:after="0" w:line="240" w:lineRule="auto"/>
              <w:jc w:val="right"/>
              <w:rPr>
                <w:lang w:eastAsia="en-AU"/>
              </w:rPr>
            </w:pPr>
            <w:r w:rsidRPr="00FA6DE8">
              <w:t>27.2</w:t>
            </w:r>
          </w:p>
        </w:tc>
        <w:tc>
          <w:tcPr>
            <w:tcW w:w="838" w:type="dxa"/>
            <w:tcBorders>
              <w:top w:val="nil"/>
              <w:left w:val="nil"/>
              <w:bottom w:val="nil"/>
              <w:right w:val="nil"/>
            </w:tcBorders>
            <w:shd w:val="clear" w:color="auto" w:fill="auto"/>
            <w:noWrap/>
            <w:hideMark/>
          </w:tcPr>
          <w:p w14:paraId="531A5F06" w14:textId="3306111A" w:rsidR="001207FA" w:rsidRPr="001B6CFE" w:rsidRDefault="001207FA" w:rsidP="001207FA">
            <w:pPr>
              <w:spacing w:after="0" w:line="240" w:lineRule="auto"/>
              <w:jc w:val="right"/>
              <w:rPr>
                <w:lang w:eastAsia="en-AU"/>
              </w:rPr>
            </w:pPr>
            <w:r w:rsidRPr="00FA6DE8">
              <w:t>27.8</w:t>
            </w:r>
          </w:p>
        </w:tc>
        <w:tc>
          <w:tcPr>
            <w:tcW w:w="732" w:type="dxa"/>
            <w:tcBorders>
              <w:top w:val="nil"/>
              <w:left w:val="nil"/>
              <w:bottom w:val="nil"/>
              <w:right w:val="nil"/>
            </w:tcBorders>
            <w:shd w:val="clear" w:color="auto" w:fill="auto"/>
            <w:noWrap/>
            <w:hideMark/>
          </w:tcPr>
          <w:p w14:paraId="35BC41AC" w14:textId="217390C3" w:rsidR="001207FA" w:rsidRPr="001B6CFE" w:rsidRDefault="001207FA" w:rsidP="001207FA">
            <w:pPr>
              <w:spacing w:after="0" w:line="240" w:lineRule="auto"/>
              <w:jc w:val="right"/>
              <w:rPr>
                <w:lang w:eastAsia="en-AU"/>
              </w:rPr>
            </w:pPr>
            <w:r w:rsidRPr="00FA6DE8">
              <w:t>27.7</w:t>
            </w:r>
          </w:p>
        </w:tc>
        <w:tc>
          <w:tcPr>
            <w:tcW w:w="909" w:type="dxa"/>
            <w:tcBorders>
              <w:top w:val="nil"/>
              <w:left w:val="nil"/>
              <w:bottom w:val="nil"/>
              <w:right w:val="nil"/>
            </w:tcBorders>
            <w:shd w:val="clear" w:color="auto" w:fill="auto"/>
            <w:noWrap/>
            <w:hideMark/>
          </w:tcPr>
          <w:p w14:paraId="12302AD2" w14:textId="375961BF"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5CE76AC4" w14:textId="6F2C202A" w:rsidR="001207FA" w:rsidRPr="001B6CFE" w:rsidRDefault="001207FA" w:rsidP="001207FA">
            <w:pPr>
              <w:spacing w:after="0" w:line="240" w:lineRule="auto"/>
              <w:jc w:val="right"/>
              <w:rPr>
                <w:lang w:eastAsia="en-AU"/>
              </w:rPr>
            </w:pPr>
            <w:r w:rsidRPr="00FA6DE8">
              <w:t>27</w:t>
            </w:r>
          </w:p>
        </w:tc>
        <w:tc>
          <w:tcPr>
            <w:tcW w:w="909" w:type="dxa"/>
            <w:tcBorders>
              <w:top w:val="nil"/>
              <w:left w:val="nil"/>
              <w:bottom w:val="nil"/>
              <w:right w:val="nil"/>
            </w:tcBorders>
            <w:shd w:val="clear" w:color="auto" w:fill="auto"/>
            <w:noWrap/>
            <w:hideMark/>
          </w:tcPr>
          <w:p w14:paraId="34F7CF0D" w14:textId="0C11D969"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21CEE424" w14:textId="3B3F7887" w:rsidR="001207FA" w:rsidRPr="001B6CFE" w:rsidRDefault="001207FA" w:rsidP="001207FA">
            <w:pPr>
              <w:spacing w:after="0" w:line="240" w:lineRule="auto"/>
              <w:jc w:val="right"/>
              <w:rPr>
                <w:lang w:eastAsia="en-AU"/>
              </w:rPr>
            </w:pPr>
            <w:r w:rsidRPr="00FA6DE8">
              <w:t>99</w:t>
            </w:r>
          </w:p>
        </w:tc>
        <w:tc>
          <w:tcPr>
            <w:tcW w:w="791" w:type="dxa"/>
            <w:tcBorders>
              <w:top w:val="nil"/>
              <w:left w:val="nil"/>
              <w:bottom w:val="nil"/>
              <w:right w:val="nil"/>
            </w:tcBorders>
            <w:shd w:val="clear" w:color="auto" w:fill="auto"/>
            <w:noWrap/>
            <w:hideMark/>
          </w:tcPr>
          <w:p w14:paraId="1912F852" w14:textId="48F3FC20" w:rsidR="001207FA" w:rsidRPr="001B6CFE" w:rsidRDefault="001207FA" w:rsidP="001207FA">
            <w:pPr>
              <w:spacing w:after="0" w:line="240" w:lineRule="auto"/>
              <w:jc w:val="right"/>
              <w:rPr>
                <w:lang w:eastAsia="en-AU"/>
              </w:rPr>
            </w:pPr>
            <w:r w:rsidRPr="00FA6DE8">
              <w:t>94</w:t>
            </w:r>
          </w:p>
        </w:tc>
        <w:tc>
          <w:tcPr>
            <w:tcW w:w="791" w:type="dxa"/>
            <w:tcBorders>
              <w:top w:val="nil"/>
              <w:left w:val="nil"/>
              <w:bottom w:val="nil"/>
              <w:right w:val="nil"/>
            </w:tcBorders>
            <w:shd w:val="clear" w:color="auto" w:fill="auto"/>
            <w:noWrap/>
            <w:hideMark/>
          </w:tcPr>
          <w:p w14:paraId="07CD20F5" w14:textId="7B94148C" w:rsidR="001207FA" w:rsidRPr="001B6CFE" w:rsidRDefault="001207FA" w:rsidP="001207FA">
            <w:pPr>
              <w:spacing w:after="0" w:line="240" w:lineRule="auto"/>
              <w:jc w:val="right"/>
              <w:rPr>
                <w:lang w:eastAsia="en-AU"/>
              </w:rPr>
            </w:pPr>
            <w:r w:rsidRPr="00FA6DE8">
              <w:t>94</w:t>
            </w:r>
          </w:p>
        </w:tc>
        <w:tc>
          <w:tcPr>
            <w:tcW w:w="595" w:type="dxa"/>
            <w:tcBorders>
              <w:top w:val="nil"/>
              <w:left w:val="nil"/>
              <w:bottom w:val="nil"/>
              <w:right w:val="nil"/>
            </w:tcBorders>
            <w:shd w:val="clear" w:color="auto" w:fill="auto"/>
            <w:noWrap/>
            <w:hideMark/>
          </w:tcPr>
          <w:p w14:paraId="63760F33" w14:textId="44F699E9" w:rsidR="001207FA" w:rsidRPr="001B6CFE" w:rsidRDefault="001207FA" w:rsidP="001207FA">
            <w:pPr>
              <w:spacing w:after="0" w:line="240" w:lineRule="auto"/>
              <w:jc w:val="right"/>
              <w:rPr>
                <w:lang w:eastAsia="en-AU"/>
              </w:rPr>
            </w:pPr>
            <w:r w:rsidRPr="00FA6DE8">
              <w:t>17.3</w:t>
            </w:r>
          </w:p>
        </w:tc>
        <w:tc>
          <w:tcPr>
            <w:tcW w:w="591" w:type="dxa"/>
            <w:tcBorders>
              <w:top w:val="nil"/>
              <w:left w:val="nil"/>
              <w:bottom w:val="nil"/>
              <w:right w:val="nil"/>
            </w:tcBorders>
            <w:shd w:val="clear" w:color="auto" w:fill="auto"/>
            <w:noWrap/>
            <w:hideMark/>
          </w:tcPr>
          <w:p w14:paraId="4331FA35" w14:textId="6EAEB582" w:rsidR="001207FA" w:rsidRPr="001B6CFE" w:rsidRDefault="001207FA" w:rsidP="001207FA">
            <w:pPr>
              <w:spacing w:after="0" w:line="240" w:lineRule="auto"/>
              <w:jc w:val="right"/>
              <w:rPr>
                <w:lang w:eastAsia="en-AU"/>
              </w:rPr>
            </w:pPr>
            <w:r w:rsidRPr="00FA6DE8">
              <w:t>16.2</w:t>
            </w:r>
          </w:p>
        </w:tc>
        <w:tc>
          <w:tcPr>
            <w:tcW w:w="657" w:type="dxa"/>
            <w:tcBorders>
              <w:top w:val="nil"/>
              <w:left w:val="nil"/>
              <w:bottom w:val="nil"/>
              <w:right w:val="nil"/>
            </w:tcBorders>
            <w:shd w:val="clear" w:color="auto" w:fill="auto"/>
            <w:noWrap/>
            <w:hideMark/>
          </w:tcPr>
          <w:p w14:paraId="6F58A58F" w14:textId="3501E4D5"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36D444C7" w14:textId="3BFFD234" w:rsidR="001207FA" w:rsidRPr="001B6CFE" w:rsidRDefault="001207FA" w:rsidP="001207FA">
            <w:pPr>
              <w:spacing w:after="0" w:line="240" w:lineRule="auto"/>
              <w:jc w:val="right"/>
              <w:rPr>
                <w:lang w:eastAsia="en-AU"/>
              </w:rPr>
            </w:pPr>
            <w:r w:rsidRPr="00FA6DE8">
              <w:t>65.6</w:t>
            </w:r>
          </w:p>
        </w:tc>
        <w:tc>
          <w:tcPr>
            <w:tcW w:w="766" w:type="dxa"/>
            <w:tcBorders>
              <w:top w:val="nil"/>
              <w:left w:val="nil"/>
              <w:bottom w:val="nil"/>
              <w:right w:val="nil"/>
            </w:tcBorders>
            <w:shd w:val="clear" w:color="auto" w:fill="auto"/>
            <w:noWrap/>
            <w:hideMark/>
          </w:tcPr>
          <w:p w14:paraId="085F5A71" w14:textId="273D0C42" w:rsidR="001207FA" w:rsidRPr="001B6CFE" w:rsidRDefault="001207FA" w:rsidP="001207FA">
            <w:pPr>
              <w:spacing w:after="0" w:line="240" w:lineRule="auto"/>
              <w:jc w:val="right"/>
              <w:rPr>
                <w:lang w:eastAsia="en-AU"/>
              </w:rPr>
            </w:pPr>
            <w:r w:rsidRPr="00FA6DE8">
              <w:t>67</w:t>
            </w:r>
          </w:p>
        </w:tc>
        <w:tc>
          <w:tcPr>
            <w:tcW w:w="865" w:type="dxa"/>
            <w:tcBorders>
              <w:top w:val="nil"/>
              <w:left w:val="nil"/>
              <w:bottom w:val="nil"/>
              <w:right w:val="nil"/>
            </w:tcBorders>
            <w:shd w:val="clear" w:color="auto" w:fill="auto"/>
            <w:noWrap/>
            <w:hideMark/>
          </w:tcPr>
          <w:p w14:paraId="4D1D53DA" w14:textId="2419BD33" w:rsidR="001207FA" w:rsidRPr="001B6CFE" w:rsidRDefault="001207FA" w:rsidP="001207FA">
            <w:pPr>
              <w:spacing w:after="0" w:line="240" w:lineRule="auto"/>
              <w:jc w:val="right"/>
              <w:rPr>
                <w:lang w:eastAsia="en-AU"/>
              </w:rPr>
            </w:pPr>
            <w:r w:rsidRPr="00FA6DE8">
              <w:t>66.7</w:t>
            </w:r>
          </w:p>
        </w:tc>
        <w:tc>
          <w:tcPr>
            <w:tcW w:w="551" w:type="dxa"/>
            <w:tcBorders>
              <w:top w:val="nil"/>
              <w:left w:val="nil"/>
              <w:bottom w:val="nil"/>
              <w:right w:val="nil"/>
            </w:tcBorders>
            <w:shd w:val="clear" w:color="auto" w:fill="auto"/>
            <w:noWrap/>
            <w:hideMark/>
          </w:tcPr>
          <w:p w14:paraId="7926B1E0" w14:textId="77777777" w:rsidR="001207FA" w:rsidRPr="001B6CFE" w:rsidRDefault="001207FA" w:rsidP="001207FA">
            <w:pPr>
              <w:spacing w:after="0" w:line="240" w:lineRule="auto"/>
              <w:rPr>
                <w:lang w:eastAsia="en-AU"/>
              </w:rPr>
            </w:pPr>
          </w:p>
        </w:tc>
      </w:tr>
      <w:tr w:rsidR="001207FA" w:rsidRPr="001B6CFE" w14:paraId="59F7B470" w14:textId="77777777" w:rsidTr="0000039F">
        <w:trPr>
          <w:trHeight w:val="300"/>
        </w:trPr>
        <w:tc>
          <w:tcPr>
            <w:tcW w:w="1003" w:type="dxa"/>
            <w:vMerge/>
            <w:tcBorders>
              <w:left w:val="nil"/>
              <w:right w:val="nil"/>
            </w:tcBorders>
            <w:vAlign w:val="center"/>
          </w:tcPr>
          <w:p w14:paraId="235F886A"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3010F98"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7ABFFFD3" w14:textId="547E3B2B" w:rsidR="001207FA" w:rsidRPr="001B6CFE" w:rsidRDefault="001207FA" w:rsidP="001207FA">
            <w:pPr>
              <w:spacing w:after="0" w:line="240" w:lineRule="auto"/>
              <w:jc w:val="right"/>
              <w:rPr>
                <w:lang w:eastAsia="en-AU"/>
              </w:rPr>
            </w:pPr>
            <w:r w:rsidRPr="00FA6DE8">
              <w:t>9.8</w:t>
            </w:r>
          </w:p>
        </w:tc>
        <w:tc>
          <w:tcPr>
            <w:tcW w:w="838" w:type="dxa"/>
            <w:tcBorders>
              <w:top w:val="nil"/>
              <w:left w:val="nil"/>
              <w:bottom w:val="nil"/>
              <w:right w:val="nil"/>
            </w:tcBorders>
            <w:shd w:val="clear" w:color="auto" w:fill="auto"/>
            <w:noWrap/>
            <w:hideMark/>
          </w:tcPr>
          <w:p w14:paraId="32C6380A" w14:textId="5ED3B12C" w:rsidR="001207FA" w:rsidRPr="001B6CFE" w:rsidRDefault="001207FA" w:rsidP="001207FA">
            <w:pPr>
              <w:spacing w:after="0" w:line="240" w:lineRule="auto"/>
              <w:jc w:val="right"/>
              <w:rPr>
                <w:lang w:eastAsia="en-AU"/>
              </w:rPr>
            </w:pPr>
            <w:r w:rsidRPr="00FA6DE8">
              <w:t>10.3</w:t>
            </w:r>
          </w:p>
        </w:tc>
        <w:tc>
          <w:tcPr>
            <w:tcW w:w="732" w:type="dxa"/>
            <w:tcBorders>
              <w:top w:val="nil"/>
              <w:left w:val="nil"/>
              <w:bottom w:val="nil"/>
              <w:right w:val="nil"/>
            </w:tcBorders>
            <w:shd w:val="clear" w:color="auto" w:fill="auto"/>
            <w:noWrap/>
            <w:hideMark/>
          </w:tcPr>
          <w:p w14:paraId="7960B12B" w14:textId="2277E439" w:rsidR="001207FA" w:rsidRPr="001B6CFE" w:rsidRDefault="001207FA" w:rsidP="001207FA">
            <w:pPr>
              <w:spacing w:after="0" w:line="240" w:lineRule="auto"/>
              <w:jc w:val="right"/>
              <w:rPr>
                <w:lang w:eastAsia="en-AU"/>
              </w:rPr>
            </w:pPr>
            <w:r w:rsidRPr="00FA6DE8">
              <w:t>9.6</w:t>
            </w:r>
          </w:p>
        </w:tc>
        <w:tc>
          <w:tcPr>
            <w:tcW w:w="909" w:type="dxa"/>
            <w:tcBorders>
              <w:top w:val="nil"/>
              <w:left w:val="nil"/>
              <w:bottom w:val="nil"/>
              <w:right w:val="nil"/>
            </w:tcBorders>
            <w:shd w:val="clear" w:color="auto" w:fill="auto"/>
            <w:noWrap/>
            <w:hideMark/>
          </w:tcPr>
          <w:p w14:paraId="0D79C126" w14:textId="483069DA" w:rsidR="001207FA" w:rsidRPr="001B6CFE" w:rsidRDefault="001207FA" w:rsidP="001207FA">
            <w:pPr>
              <w:spacing w:after="0" w:line="240" w:lineRule="auto"/>
              <w:jc w:val="right"/>
              <w:rPr>
                <w:lang w:eastAsia="en-AU"/>
              </w:rPr>
            </w:pPr>
            <w:r w:rsidRPr="00FA6DE8">
              <w:t>7</w:t>
            </w:r>
          </w:p>
        </w:tc>
        <w:tc>
          <w:tcPr>
            <w:tcW w:w="909" w:type="dxa"/>
            <w:tcBorders>
              <w:top w:val="nil"/>
              <w:left w:val="nil"/>
              <w:bottom w:val="nil"/>
              <w:right w:val="nil"/>
            </w:tcBorders>
            <w:shd w:val="clear" w:color="auto" w:fill="auto"/>
            <w:noWrap/>
            <w:hideMark/>
          </w:tcPr>
          <w:p w14:paraId="12F39278" w14:textId="7C648964"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546B9E5" w14:textId="349AA93E"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255657CA" w14:textId="4EBFE5CF"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C72B2CD" w14:textId="5B6C236E" w:rsidR="001207FA" w:rsidRPr="001B6CFE" w:rsidRDefault="001207FA" w:rsidP="001207FA">
            <w:pPr>
              <w:spacing w:after="0" w:line="240" w:lineRule="auto"/>
              <w:jc w:val="right"/>
              <w:rPr>
                <w:lang w:eastAsia="en-AU"/>
              </w:rPr>
            </w:pPr>
            <w:r w:rsidRPr="00FA6DE8">
              <w:t>70</w:t>
            </w:r>
          </w:p>
        </w:tc>
        <w:tc>
          <w:tcPr>
            <w:tcW w:w="791" w:type="dxa"/>
            <w:tcBorders>
              <w:top w:val="nil"/>
              <w:left w:val="nil"/>
              <w:bottom w:val="nil"/>
              <w:right w:val="nil"/>
            </w:tcBorders>
            <w:shd w:val="clear" w:color="auto" w:fill="auto"/>
            <w:noWrap/>
            <w:hideMark/>
          </w:tcPr>
          <w:p w14:paraId="57425B2E" w14:textId="0B2FBAA3" w:rsidR="001207FA" w:rsidRPr="001B6CFE" w:rsidRDefault="001207FA" w:rsidP="001207FA">
            <w:pPr>
              <w:spacing w:after="0" w:line="240" w:lineRule="auto"/>
              <w:jc w:val="right"/>
              <w:rPr>
                <w:lang w:eastAsia="en-AU"/>
              </w:rPr>
            </w:pPr>
            <w:r w:rsidRPr="00FA6DE8">
              <w:t>72</w:t>
            </w:r>
          </w:p>
        </w:tc>
        <w:tc>
          <w:tcPr>
            <w:tcW w:w="595" w:type="dxa"/>
            <w:tcBorders>
              <w:top w:val="nil"/>
              <w:left w:val="nil"/>
              <w:bottom w:val="nil"/>
              <w:right w:val="nil"/>
            </w:tcBorders>
            <w:shd w:val="clear" w:color="auto" w:fill="auto"/>
            <w:noWrap/>
            <w:hideMark/>
          </w:tcPr>
          <w:p w14:paraId="27B0E587" w14:textId="47A485A6" w:rsidR="001207FA" w:rsidRPr="001B6CFE" w:rsidRDefault="001207FA" w:rsidP="001207FA">
            <w:pPr>
              <w:spacing w:after="0" w:line="240" w:lineRule="auto"/>
              <w:jc w:val="right"/>
              <w:rPr>
                <w:lang w:eastAsia="en-AU"/>
              </w:rPr>
            </w:pPr>
            <w:r w:rsidRPr="00FA6DE8">
              <w:t>13.5</w:t>
            </w:r>
          </w:p>
        </w:tc>
        <w:tc>
          <w:tcPr>
            <w:tcW w:w="591" w:type="dxa"/>
            <w:tcBorders>
              <w:top w:val="nil"/>
              <w:left w:val="nil"/>
              <w:bottom w:val="nil"/>
              <w:right w:val="nil"/>
            </w:tcBorders>
            <w:shd w:val="clear" w:color="auto" w:fill="auto"/>
            <w:noWrap/>
            <w:hideMark/>
          </w:tcPr>
          <w:p w14:paraId="48624283" w14:textId="05699D78" w:rsidR="001207FA" w:rsidRPr="001B6CFE" w:rsidRDefault="001207FA" w:rsidP="001207FA">
            <w:pPr>
              <w:spacing w:after="0" w:line="240" w:lineRule="auto"/>
              <w:jc w:val="right"/>
              <w:rPr>
                <w:lang w:eastAsia="en-AU"/>
              </w:rPr>
            </w:pPr>
            <w:r w:rsidRPr="00FA6DE8">
              <w:t>12.8</w:t>
            </w:r>
          </w:p>
        </w:tc>
        <w:tc>
          <w:tcPr>
            <w:tcW w:w="657" w:type="dxa"/>
            <w:tcBorders>
              <w:top w:val="nil"/>
              <w:left w:val="nil"/>
              <w:bottom w:val="nil"/>
              <w:right w:val="nil"/>
            </w:tcBorders>
            <w:shd w:val="clear" w:color="auto" w:fill="auto"/>
            <w:noWrap/>
            <w:hideMark/>
          </w:tcPr>
          <w:p w14:paraId="7C9E6697" w14:textId="5C4F9B61" w:rsidR="001207FA" w:rsidRPr="001B6CFE" w:rsidRDefault="001207FA" w:rsidP="001207FA">
            <w:pPr>
              <w:spacing w:after="0" w:line="240" w:lineRule="auto"/>
              <w:jc w:val="right"/>
              <w:rPr>
                <w:lang w:eastAsia="en-AU"/>
              </w:rPr>
            </w:pPr>
            <w:r w:rsidRPr="00FA6DE8">
              <w:t>13.1</w:t>
            </w:r>
          </w:p>
        </w:tc>
        <w:tc>
          <w:tcPr>
            <w:tcW w:w="774" w:type="dxa"/>
            <w:tcBorders>
              <w:top w:val="nil"/>
              <w:left w:val="nil"/>
              <w:bottom w:val="nil"/>
              <w:right w:val="nil"/>
            </w:tcBorders>
            <w:shd w:val="clear" w:color="auto" w:fill="auto"/>
            <w:noWrap/>
            <w:hideMark/>
          </w:tcPr>
          <w:p w14:paraId="63D2A83D" w14:textId="68EF6315" w:rsidR="001207FA" w:rsidRPr="001B6CFE" w:rsidRDefault="001207FA" w:rsidP="001207FA">
            <w:pPr>
              <w:spacing w:after="0" w:line="240" w:lineRule="auto"/>
              <w:jc w:val="right"/>
              <w:rPr>
                <w:lang w:eastAsia="en-AU"/>
              </w:rPr>
            </w:pPr>
            <w:r w:rsidRPr="00FA6DE8">
              <w:t>23.5</w:t>
            </w:r>
          </w:p>
        </w:tc>
        <w:tc>
          <w:tcPr>
            <w:tcW w:w="766" w:type="dxa"/>
            <w:tcBorders>
              <w:top w:val="nil"/>
              <w:left w:val="nil"/>
              <w:bottom w:val="nil"/>
              <w:right w:val="nil"/>
            </w:tcBorders>
            <w:shd w:val="clear" w:color="auto" w:fill="auto"/>
            <w:noWrap/>
            <w:hideMark/>
          </w:tcPr>
          <w:p w14:paraId="238D0FE4" w14:textId="512F7916" w:rsidR="001207FA" w:rsidRPr="001B6CFE" w:rsidRDefault="001207FA" w:rsidP="001207FA">
            <w:pPr>
              <w:spacing w:after="0" w:line="240" w:lineRule="auto"/>
              <w:jc w:val="right"/>
              <w:rPr>
                <w:lang w:eastAsia="en-AU"/>
              </w:rPr>
            </w:pPr>
            <w:r w:rsidRPr="00FA6DE8">
              <w:t>24.7</w:t>
            </w:r>
          </w:p>
        </w:tc>
        <w:tc>
          <w:tcPr>
            <w:tcW w:w="865" w:type="dxa"/>
            <w:tcBorders>
              <w:top w:val="nil"/>
              <w:left w:val="nil"/>
              <w:bottom w:val="nil"/>
              <w:right w:val="nil"/>
            </w:tcBorders>
            <w:shd w:val="clear" w:color="auto" w:fill="auto"/>
            <w:noWrap/>
            <w:hideMark/>
          </w:tcPr>
          <w:p w14:paraId="75A76E99" w14:textId="68E95A9D" w:rsidR="001207FA" w:rsidRPr="001B6CFE" w:rsidRDefault="001207FA" w:rsidP="001207FA">
            <w:pPr>
              <w:spacing w:after="0" w:line="240" w:lineRule="auto"/>
              <w:jc w:val="right"/>
              <w:rPr>
                <w:lang w:eastAsia="en-AU"/>
              </w:rPr>
            </w:pPr>
            <w:r w:rsidRPr="00FA6DE8">
              <w:t>23.2</w:t>
            </w:r>
          </w:p>
        </w:tc>
        <w:tc>
          <w:tcPr>
            <w:tcW w:w="551" w:type="dxa"/>
            <w:tcBorders>
              <w:top w:val="nil"/>
              <w:left w:val="nil"/>
              <w:bottom w:val="nil"/>
              <w:right w:val="nil"/>
            </w:tcBorders>
            <w:shd w:val="clear" w:color="auto" w:fill="auto"/>
            <w:noWrap/>
            <w:hideMark/>
          </w:tcPr>
          <w:p w14:paraId="334ADC71" w14:textId="77777777" w:rsidR="001207FA" w:rsidRPr="001B6CFE" w:rsidRDefault="001207FA" w:rsidP="001207FA">
            <w:pPr>
              <w:spacing w:after="0" w:line="240" w:lineRule="auto"/>
              <w:rPr>
                <w:lang w:eastAsia="en-AU"/>
              </w:rPr>
            </w:pPr>
          </w:p>
        </w:tc>
      </w:tr>
      <w:tr w:rsidR="001207FA" w:rsidRPr="001B6CFE" w14:paraId="28AE892B" w14:textId="77777777" w:rsidTr="0000039F">
        <w:trPr>
          <w:trHeight w:val="300"/>
        </w:trPr>
        <w:tc>
          <w:tcPr>
            <w:tcW w:w="1003" w:type="dxa"/>
            <w:vMerge/>
            <w:tcBorders>
              <w:left w:val="nil"/>
              <w:right w:val="nil"/>
            </w:tcBorders>
            <w:vAlign w:val="center"/>
          </w:tcPr>
          <w:p w14:paraId="0ED22147"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E536C8C"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517802D6" w14:textId="3025A9CC" w:rsidR="001207FA" w:rsidRPr="001B6CFE" w:rsidRDefault="001207FA" w:rsidP="001207FA">
            <w:pPr>
              <w:spacing w:after="0" w:line="240" w:lineRule="auto"/>
              <w:jc w:val="right"/>
              <w:rPr>
                <w:lang w:eastAsia="en-AU"/>
              </w:rPr>
            </w:pPr>
            <w:r w:rsidRPr="00FA6DE8">
              <w:t>1.7</w:t>
            </w:r>
          </w:p>
        </w:tc>
        <w:tc>
          <w:tcPr>
            <w:tcW w:w="838" w:type="dxa"/>
            <w:tcBorders>
              <w:top w:val="nil"/>
              <w:left w:val="nil"/>
              <w:bottom w:val="nil"/>
              <w:right w:val="nil"/>
            </w:tcBorders>
            <w:shd w:val="clear" w:color="auto" w:fill="auto"/>
            <w:noWrap/>
            <w:hideMark/>
          </w:tcPr>
          <w:p w14:paraId="0411ACA1" w14:textId="1EED836B" w:rsidR="001207FA" w:rsidRPr="001B6CFE" w:rsidRDefault="001207FA" w:rsidP="001207FA">
            <w:pPr>
              <w:spacing w:after="0" w:line="240" w:lineRule="auto"/>
              <w:jc w:val="right"/>
              <w:rPr>
                <w:lang w:eastAsia="en-AU"/>
              </w:rPr>
            </w:pPr>
            <w:r w:rsidRPr="00FA6DE8">
              <w:t>2.3</w:t>
            </w:r>
          </w:p>
        </w:tc>
        <w:tc>
          <w:tcPr>
            <w:tcW w:w="732" w:type="dxa"/>
            <w:tcBorders>
              <w:top w:val="nil"/>
              <w:left w:val="nil"/>
              <w:bottom w:val="nil"/>
              <w:right w:val="nil"/>
            </w:tcBorders>
            <w:shd w:val="clear" w:color="auto" w:fill="auto"/>
            <w:noWrap/>
            <w:hideMark/>
          </w:tcPr>
          <w:p w14:paraId="35184AA5" w14:textId="170FD5BB" w:rsidR="001207FA" w:rsidRPr="001B6CFE" w:rsidRDefault="001207FA" w:rsidP="001207FA">
            <w:pPr>
              <w:spacing w:after="0" w:line="240" w:lineRule="auto"/>
              <w:jc w:val="right"/>
              <w:rPr>
                <w:lang w:eastAsia="en-AU"/>
              </w:rPr>
            </w:pPr>
            <w:r w:rsidRPr="00FA6DE8">
              <w:t>1.7</w:t>
            </w:r>
          </w:p>
        </w:tc>
        <w:tc>
          <w:tcPr>
            <w:tcW w:w="909" w:type="dxa"/>
            <w:tcBorders>
              <w:top w:val="nil"/>
              <w:left w:val="nil"/>
              <w:bottom w:val="nil"/>
              <w:right w:val="nil"/>
            </w:tcBorders>
            <w:shd w:val="clear" w:color="auto" w:fill="auto"/>
            <w:noWrap/>
            <w:hideMark/>
          </w:tcPr>
          <w:p w14:paraId="7FF47195" w14:textId="3E5A19CC"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5FB65292" w14:textId="08A1E345"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08A852D" w14:textId="04A35AB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0D23FCE5" w14:textId="48AC5669"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8A9A63F" w14:textId="297465B8"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nil"/>
              <w:right w:val="nil"/>
            </w:tcBorders>
            <w:shd w:val="clear" w:color="auto" w:fill="auto"/>
            <w:noWrap/>
            <w:hideMark/>
          </w:tcPr>
          <w:p w14:paraId="5F5B9C8C" w14:textId="4AC7C2CE"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589182A5" w14:textId="647B7EC3" w:rsidR="001207FA" w:rsidRPr="001B6CFE" w:rsidRDefault="001207FA" w:rsidP="001207FA">
            <w:pPr>
              <w:spacing w:after="0" w:line="240" w:lineRule="auto"/>
              <w:jc w:val="right"/>
              <w:rPr>
                <w:lang w:eastAsia="en-AU"/>
              </w:rPr>
            </w:pPr>
            <w:r w:rsidRPr="00FA6DE8">
              <w:t>12.2</w:t>
            </w:r>
          </w:p>
        </w:tc>
        <w:tc>
          <w:tcPr>
            <w:tcW w:w="591" w:type="dxa"/>
            <w:tcBorders>
              <w:top w:val="nil"/>
              <w:left w:val="nil"/>
              <w:bottom w:val="nil"/>
              <w:right w:val="nil"/>
            </w:tcBorders>
            <w:shd w:val="clear" w:color="auto" w:fill="auto"/>
            <w:noWrap/>
            <w:hideMark/>
          </w:tcPr>
          <w:p w14:paraId="614DE156" w14:textId="4DC93DD8" w:rsidR="001207FA" w:rsidRPr="001B6CFE" w:rsidRDefault="001207FA" w:rsidP="001207FA">
            <w:pPr>
              <w:spacing w:after="0" w:line="240" w:lineRule="auto"/>
              <w:jc w:val="right"/>
              <w:rPr>
                <w:lang w:eastAsia="en-AU"/>
              </w:rPr>
            </w:pPr>
            <w:r w:rsidRPr="00FA6DE8">
              <w:t>11.8</w:t>
            </w:r>
          </w:p>
        </w:tc>
        <w:tc>
          <w:tcPr>
            <w:tcW w:w="657" w:type="dxa"/>
            <w:tcBorders>
              <w:top w:val="nil"/>
              <w:left w:val="nil"/>
              <w:bottom w:val="nil"/>
              <w:right w:val="nil"/>
            </w:tcBorders>
            <w:shd w:val="clear" w:color="auto" w:fill="auto"/>
            <w:noWrap/>
            <w:hideMark/>
          </w:tcPr>
          <w:p w14:paraId="03CA8194" w14:textId="5A165767" w:rsidR="001207FA" w:rsidRPr="001B6CFE" w:rsidRDefault="001207FA" w:rsidP="001207FA">
            <w:pPr>
              <w:spacing w:after="0" w:line="240" w:lineRule="auto"/>
              <w:jc w:val="right"/>
              <w:rPr>
                <w:lang w:eastAsia="en-AU"/>
              </w:rPr>
            </w:pPr>
            <w:r w:rsidRPr="00FA6DE8">
              <w:t>11.9</w:t>
            </w:r>
          </w:p>
        </w:tc>
        <w:tc>
          <w:tcPr>
            <w:tcW w:w="774" w:type="dxa"/>
            <w:tcBorders>
              <w:top w:val="nil"/>
              <w:left w:val="nil"/>
              <w:bottom w:val="nil"/>
              <w:right w:val="nil"/>
            </w:tcBorders>
            <w:shd w:val="clear" w:color="auto" w:fill="auto"/>
            <w:noWrap/>
            <w:hideMark/>
          </w:tcPr>
          <w:p w14:paraId="0AD9BC5F" w14:textId="4C31B00B" w:rsidR="001207FA" w:rsidRPr="001B6CFE" w:rsidRDefault="001207FA" w:rsidP="001207FA">
            <w:pPr>
              <w:spacing w:after="0" w:line="240" w:lineRule="auto"/>
              <w:jc w:val="right"/>
              <w:rPr>
                <w:lang w:eastAsia="en-AU"/>
              </w:rPr>
            </w:pPr>
            <w:r w:rsidRPr="00FA6DE8">
              <w:t>4.2</w:t>
            </w:r>
          </w:p>
        </w:tc>
        <w:tc>
          <w:tcPr>
            <w:tcW w:w="766" w:type="dxa"/>
            <w:tcBorders>
              <w:top w:val="nil"/>
              <w:left w:val="nil"/>
              <w:bottom w:val="nil"/>
              <w:right w:val="nil"/>
            </w:tcBorders>
            <w:shd w:val="clear" w:color="auto" w:fill="auto"/>
            <w:noWrap/>
            <w:hideMark/>
          </w:tcPr>
          <w:p w14:paraId="5E1C456D" w14:textId="66A04909" w:rsidR="001207FA" w:rsidRPr="001B6CFE" w:rsidRDefault="001207FA" w:rsidP="001207FA">
            <w:pPr>
              <w:spacing w:after="0" w:line="240" w:lineRule="auto"/>
              <w:jc w:val="right"/>
              <w:rPr>
                <w:lang w:eastAsia="en-AU"/>
              </w:rPr>
            </w:pPr>
            <w:r w:rsidRPr="00FA6DE8">
              <w:t>5.6</w:t>
            </w:r>
          </w:p>
        </w:tc>
        <w:tc>
          <w:tcPr>
            <w:tcW w:w="865" w:type="dxa"/>
            <w:tcBorders>
              <w:top w:val="nil"/>
              <w:left w:val="nil"/>
              <w:bottom w:val="nil"/>
              <w:right w:val="nil"/>
            </w:tcBorders>
            <w:shd w:val="clear" w:color="auto" w:fill="auto"/>
            <w:noWrap/>
            <w:hideMark/>
          </w:tcPr>
          <w:p w14:paraId="7DA05A49" w14:textId="6E2A7D94" w:rsidR="001207FA" w:rsidRPr="001B6CFE" w:rsidRDefault="001207FA" w:rsidP="001207FA">
            <w:pPr>
              <w:spacing w:after="0" w:line="240" w:lineRule="auto"/>
              <w:jc w:val="right"/>
              <w:rPr>
                <w:lang w:eastAsia="en-AU"/>
              </w:rPr>
            </w:pPr>
            <w:r w:rsidRPr="00FA6DE8">
              <w:t>4.1</w:t>
            </w:r>
          </w:p>
        </w:tc>
        <w:tc>
          <w:tcPr>
            <w:tcW w:w="551" w:type="dxa"/>
            <w:tcBorders>
              <w:top w:val="nil"/>
              <w:left w:val="nil"/>
              <w:bottom w:val="nil"/>
              <w:right w:val="nil"/>
            </w:tcBorders>
            <w:shd w:val="clear" w:color="auto" w:fill="auto"/>
            <w:noWrap/>
            <w:hideMark/>
          </w:tcPr>
          <w:p w14:paraId="0BB48DBF" w14:textId="6F209145" w:rsidR="001207FA" w:rsidRPr="001B6CFE" w:rsidRDefault="001207FA" w:rsidP="001207FA">
            <w:pPr>
              <w:spacing w:after="0" w:line="240" w:lineRule="auto"/>
              <w:rPr>
                <w:lang w:eastAsia="en-AU"/>
              </w:rPr>
            </w:pPr>
            <w:r w:rsidRPr="00FA6DE8">
              <w:t>**</w:t>
            </w:r>
          </w:p>
        </w:tc>
      </w:tr>
      <w:tr w:rsidR="001207FA" w:rsidRPr="001B6CFE" w14:paraId="7B28790D" w14:textId="77777777" w:rsidTr="0000039F">
        <w:trPr>
          <w:trHeight w:val="300"/>
        </w:trPr>
        <w:tc>
          <w:tcPr>
            <w:tcW w:w="1003" w:type="dxa"/>
            <w:vMerge/>
            <w:tcBorders>
              <w:left w:val="nil"/>
              <w:bottom w:val="single" w:sz="4" w:space="0" w:color="auto"/>
              <w:right w:val="nil"/>
            </w:tcBorders>
            <w:vAlign w:val="center"/>
          </w:tcPr>
          <w:p w14:paraId="4AD0F39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D1EA254"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B46579E" w14:textId="64039DD9" w:rsidR="001207FA" w:rsidRPr="001B6CFE" w:rsidRDefault="001207FA" w:rsidP="001207FA">
            <w:pPr>
              <w:spacing w:after="0" w:line="240" w:lineRule="auto"/>
              <w:jc w:val="right"/>
              <w:rPr>
                <w:lang w:eastAsia="en-AU"/>
              </w:rPr>
            </w:pPr>
            <w:r w:rsidRPr="00FA6DE8">
              <w:t>-1.5</w:t>
            </w:r>
          </w:p>
        </w:tc>
        <w:tc>
          <w:tcPr>
            <w:tcW w:w="838" w:type="dxa"/>
            <w:tcBorders>
              <w:top w:val="nil"/>
              <w:left w:val="nil"/>
              <w:bottom w:val="single" w:sz="4" w:space="0" w:color="auto"/>
              <w:right w:val="nil"/>
            </w:tcBorders>
            <w:shd w:val="clear" w:color="auto" w:fill="auto"/>
            <w:noWrap/>
            <w:hideMark/>
          </w:tcPr>
          <w:p w14:paraId="449C1FD7" w14:textId="0B802138" w:rsidR="001207FA" w:rsidRPr="001B6CFE" w:rsidRDefault="001207FA" w:rsidP="001207FA">
            <w:pPr>
              <w:spacing w:after="0" w:line="240" w:lineRule="auto"/>
              <w:jc w:val="right"/>
              <w:rPr>
                <w:lang w:eastAsia="en-AU"/>
              </w:rPr>
            </w:pPr>
            <w:r w:rsidRPr="00FA6DE8">
              <w:t>-1.5</w:t>
            </w:r>
          </w:p>
        </w:tc>
        <w:tc>
          <w:tcPr>
            <w:tcW w:w="732" w:type="dxa"/>
            <w:tcBorders>
              <w:top w:val="nil"/>
              <w:left w:val="nil"/>
              <w:bottom w:val="single" w:sz="4" w:space="0" w:color="auto"/>
              <w:right w:val="nil"/>
            </w:tcBorders>
            <w:shd w:val="clear" w:color="auto" w:fill="auto"/>
            <w:noWrap/>
            <w:hideMark/>
          </w:tcPr>
          <w:p w14:paraId="347E53F9" w14:textId="546434D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single" w:sz="4" w:space="0" w:color="auto"/>
              <w:right w:val="nil"/>
            </w:tcBorders>
            <w:shd w:val="clear" w:color="auto" w:fill="auto"/>
            <w:noWrap/>
            <w:hideMark/>
          </w:tcPr>
          <w:p w14:paraId="6D683B44" w14:textId="62FF7B0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2B6884D" w14:textId="2CEF2745"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3F97E1B1" w14:textId="5252BBB7" w:rsidR="001207FA" w:rsidRPr="001B6CFE" w:rsidRDefault="001207FA" w:rsidP="001207FA">
            <w:pPr>
              <w:spacing w:after="0" w:line="240" w:lineRule="auto"/>
              <w:jc w:val="right"/>
              <w:rPr>
                <w:lang w:eastAsia="en-AU"/>
              </w:rPr>
            </w:pPr>
            <w:r w:rsidRPr="00FA6DE8">
              <w:t>-4</w:t>
            </w:r>
          </w:p>
        </w:tc>
        <w:tc>
          <w:tcPr>
            <w:tcW w:w="791" w:type="dxa"/>
            <w:tcBorders>
              <w:top w:val="nil"/>
              <w:left w:val="nil"/>
              <w:bottom w:val="single" w:sz="4" w:space="0" w:color="auto"/>
              <w:right w:val="nil"/>
            </w:tcBorders>
            <w:shd w:val="clear" w:color="auto" w:fill="auto"/>
            <w:noWrap/>
            <w:hideMark/>
          </w:tcPr>
          <w:p w14:paraId="40BA1679" w14:textId="2E8CE330"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single" w:sz="4" w:space="0" w:color="auto"/>
              <w:right w:val="nil"/>
            </w:tcBorders>
            <w:shd w:val="clear" w:color="auto" w:fill="auto"/>
            <w:noWrap/>
            <w:hideMark/>
          </w:tcPr>
          <w:p w14:paraId="3DFCEB43" w14:textId="55C40BA8"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ADA31DF" w14:textId="6743F2C8" w:rsidR="001207FA" w:rsidRPr="001B6CFE" w:rsidRDefault="001207FA" w:rsidP="001207FA">
            <w:pPr>
              <w:spacing w:after="0" w:line="240" w:lineRule="auto"/>
              <w:jc w:val="right"/>
              <w:rPr>
                <w:lang w:eastAsia="en-AU"/>
              </w:rPr>
            </w:pPr>
            <w:r w:rsidRPr="00FA6DE8">
              <w:t>57</w:t>
            </w:r>
          </w:p>
        </w:tc>
        <w:tc>
          <w:tcPr>
            <w:tcW w:w="595" w:type="dxa"/>
            <w:tcBorders>
              <w:top w:val="nil"/>
              <w:left w:val="nil"/>
              <w:bottom w:val="single" w:sz="4" w:space="0" w:color="auto"/>
              <w:right w:val="nil"/>
            </w:tcBorders>
            <w:shd w:val="clear" w:color="auto" w:fill="auto"/>
            <w:noWrap/>
            <w:hideMark/>
          </w:tcPr>
          <w:p w14:paraId="0FB80B43" w14:textId="2491BB22"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2294B540" w14:textId="6A5984FE" w:rsidR="001207FA" w:rsidRPr="001B6CFE" w:rsidRDefault="001207FA" w:rsidP="001207FA">
            <w:pPr>
              <w:spacing w:after="0" w:line="240" w:lineRule="auto"/>
              <w:jc w:val="right"/>
              <w:rPr>
                <w:lang w:eastAsia="en-AU"/>
              </w:rPr>
            </w:pPr>
            <w:r w:rsidRPr="00FA6DE8">
              <w:t>11.6</w:t>
            </w:r>
          </w:p>
        </w:tc>
        <w:tc>
          <w:tcPr>
            <w:tcW w:w="657" w:type="dxa"/>
            <w:tcBorders>
              <w:top w:val="nil"/>
              <w:left w:val="nil"/>
              <w:bottom w:val="single" w:sz="4" w:space="0" w:color="auto"/>
              <w:right w:val="nil"/>
            </w:tcBorders>
            <w:shd w:val="clear" w:color="auto" w:fill="auto"/>
            <w:noWrap/>
            <w:hideMark/>
          </w:tcPr>
          <w:p w14:paraId="3DFA1CA9" w14:textId="1FFCF9B5"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3F2A5304" w14:textId="0C08BD74" w:rsidR="001207FA" w:rsidRPr="001B6CFE" w:rsidRDefault="001207FA" w:rsidP="001207FA">
            <w:pPr>
              <w:spacing w:after="0" w:line="240" w:lineRule="auto"/>
              <w:jc w:val="right"/>
              <w:rPr>
                <w:lang w:eastAsia="en-AU"/>
              </w:rPr>
            </w:pPr>
            <w:r w:rsidRPr="00FA6DE8">
              <w:t>-3.6</w:t>
            </w:r>
          </w:p>
        </w:tc>
        <w:tc>
          <w:tcPr>
            <w:tcW w:w="766" w:type="dxa"/>
            <w:tcBorders>
              <w:top w:val="nil"/>
              <w:left w:val="nil"/>
              <w:bottom w:val="single" w:sz="4" w:space="0" w:color="auto"/>
              <w:right w:val="nil"/>
            </w:tcBorders>
            <w:shd w:val="clear" w:color="auto" w:fill="auto"/>
            <w:noWrap/>
            <w:hideMark/>
          </w:tcPr>
          <w:p w14:paraId="55BF8F34" w14:textId="53A15B92" w:rsidR="001207FA" w:rsidRPr="001B6CFE" w:rsidRDefault="001207FA" w:rsidP="001207FA">
            <w:pPr>
              <w:spacing w:after="0" w:line="240" w:lineRule="auto"/>
              <w:jc w:val="right"/>
              <w:rPr>
                <w:lang w:eastAsia="en-AU"/>
              </w:rPr>
            </w:pPr>
            <w:r w:rsidRPr="00FA6DE8">
              <w:t>-3.6</w:t>
            </w:r>
          </w:p>
        </w:tc>
        <w:tc>
          <w:tcPr>
            <w:tcW w:w="865" w:type="dxa"/>
            <w:tcBorders>
              <w:top w:val="nil"/>
              <w:left w:val="nil"/>
              <w:bottom w:val="single" w:sz="4" w:space="0" w:color="auto"/>
              <w:right w:val="nil"/>
            </w:tcBorders>
            <w:shd w:val="clear" w:color="auto" w:fill="auto"/>
            <w:noWrap/>
            <w:hideMark/>
          </w:tcPr>
          <w:p w14:paraId="30E5940F" w14:textId="512FE167" w:rsidR="001207FA" w:rsidRPr="001B6CFE" w:rsidRDefault="001207FA" w:rsidP="001207FA">
            <w:pPr>
              <w:spacing w:after="0" w:line="240" w:lineRule="auto"/>
              <w:jc w:val="right"/>
              <w:rPr>
                <w:lang w:eastAsia="en-AU"/>
              </w:rPr>
            </w:pPr>
            <w:r w:rsidRPr="00FA6DE8">
              <w:t>-4.6</w:t>
            </w:r>
          </w:p>
        </w:tc>
        <w:tc>
          <w:tcPr>
            <w:tcW w:w="551" w:type="dxa"/>
            <w:tcBorders>
              <w:top w:val="nil"/>
              <w:left w:val="nil"/>
              <w:bottom w:val="single" w:sz="4" w:space="0" w:color="auto"/>
              <w:right w:val="nil"/>
            </w:tcBorders>
            <w:shd w:val="clear" w:color="auto" w:fill="auto"/>
            <w:noWrap/>
            <w:hideMark/>
          </w:tcPr>
          <w:p w14:paraId="726DD8F1" w14:textId="2168BB4D" w:rsidR="001207FA" w:rsidRPr="001B6CFE" w:rsidRDefault="001207FA" w:rsidP="001207FA">
            <w:pPr>
              <w:spacing w:after="0" w:line="240" w:lineRule="auto"/>
              <w:rPr>
                <w:lang w:eastAsia="en-AU"/>
              </w:rPr>
            </w:pPr>
            <w:r w:rsidRPr="00FA6DE8">
              <w:t>**</w:t>
            </w:r>
          </w:p>
        </w:tc>
      </w:tr>
      <w:tr w:rsidR="001207FA" w:rsidRPr="001B6CFE" w14:paraId="142A392D" w14:textId="77777777" w:rsidTr="0000039F">
        <w:trPr>
          <w:trHeight w:val="300"/>
        </w:trPr>
        <w:tc>
          <w:tcPr>
            <w:tcW w:w="1003" w:type="dxa"/>
            <w:vMerge w:val="restart"/>
            <w:tcBorders>
              <w:top w:val="single" w:sz="4" w:space="0" w:color="auto"/>
              <w:left w:val="nil"/>
              <w:right w:val="nil"/>
            </w:tcBorders>
            <w:vAlign w:val="center"/>
          </w:tcPr>
          <w:p w14:paraId="5AB8F051" w14:textId="77777777" w:rsidR="001207FA" w:rsidRPr="001B6CFE" w:rsidRDefault="001207FA" w:rsidP="001207F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3E8325D"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DE0D294" w14:textId="20FBAA28" w:rsidR="001207FA" w:rsidRPr="001B6CFE" w:rsidRDefault="001207FA" w:rsidP="001207FA">
            <w:pPr>
              <w:spacing w:after="0" w:line="240" w:lineRule="auto"/>
              <w:jc w:val="right"/>
              <w:rPr>
                <w:lang w:eastAsia="en-AU"/>
              </w:rPr>
            </w:pPr>
            <w:r w:rsidRPr="00FA6DE8">
              <w:t>79.6</w:t>
            </w:r>
          </w:p>
        </w:tc>
        <w:tc>
          <w:tcPr>
            <w:tcW w:w="838" w:type="dxa"/>
            <w:tcBorders>
              <w:top w:val="single" w:sz="4" w:space="0" w:color="auto"/>
              <w:left w:val="nil"/>
              <w:bottom w:val="nil"/>
              <w:right w:val="nil"/>
            </w:tcBorders>
            <w:shd w:val="clear" w:color="auto" w:fill="auto"/>
            <w:noWrap/>
            <w:hideMark/>
          </w:tcPr>
          <w:p w14:paraId="34FB6BD5" w14:textId="3F52C2EB" w:rsidR="001207FA" w:rsidRPr="001B6CFE" w:rsidRDefault="001207FA" w:rsidP="001207FA">
            <w:pPr>
              <w:spacing w:after="0" w:line="240" w:lineRule="auto"/>
              <w:jc w:val="right"/>
              <w:rPr>
                <w:lang w:eastAsia="en-AU"/>
              </w:rPr>
            </w:pPr>
            <w:r w:rsidRPr="00FA6DE8">
              <w:t>79.5</w:t>
            </w:r>
          </w:p>
        </w:tc>
        <w:tc>
          <w:tcPr>
            <w:tcW w:w="732" w:type="dxa"/>
            <w:tcBorders>
              <w:top w:val="single" w:sz="4" w:space="0" w:color="auto"/>
              <w:left w:val="nil"/>
              <w:bottom w:val="nil"/>
              <w:right w:val="nil"/>
            </w:tcBorders>
            <w:shd w:val="clear" w:color="auto" w:fill="auto"/>
            <w:noWrap/>
            <w:hideMark/>
          </w:tcPr>
          <w:p w14:paraId="2C648BCB" w14:textId="29F28E92" w:rsidR="001207FA" w:rsidRPr="001B6CFE" w:rsidRDefault="001207FA" w:rsidP="001207FA">
            <w:pPr>
              <w:spacing w:after="0" w:line="240" w:lineRule="auto"/>
              <w:jc w:val="right"/>
              <w:rPr>
                <w:lang w:eastAsia="en-AU"/>
              </w:rPr>
            </w:pPr>
            <w:r w:rsidRPr="00FA6DE8">
              <w:t>79.7</w:t>
            </w:r>
          </w:p>
        </w:tc>
        <w:tc>
          <w:tcPr>
            <w:tcW w:w="909" w:type="dxa"/>
            <w:tcBorders>
              <w:top w:val="single" w:sz="4" w:space="0" w:color="auto"/>
              <w:left w:val="nil"/>
              <w:bottom w:val="nil"/>
              <w:right w:val="nil"/>
            </w:tcBorders>
            <w:shd w:val="clear" w:color="auto" w:fill="auto"/>
            <w:noWrap/>
            <w:hideMark/>
          </w:tcPr>
          <w:p w14:paraId="2853B42D" w14:textId="117367A4" w:rsidR="001207FA" w:rsidRPr="001B6CFE" w:rsidRDefault="001207FA" w:rsidP="001207FA">
            <w:pPr>
              <w:spacing w:after="0" w:line="240" w:lineRule="auto"/>
              <w:jc w:val="right"/>
              <w:rPr>
                <w:lang w:eastAsia="en-AU"/>
              </w:rPr>
            </w:pPr>
            <w:r w:rsidRPr="00FA6DE8">
              <w:t>74</w:t>
            </w:r>
          </w:p>
        </w:tc>
        <w:tc>
          <w:tcPr>
            <w:tcW w:w="909" w:type="dxa"/>
            <w:tcBorders>
              <w:top w:val="single" w:sz="4" w:space="0" w:color="auto"/>
              <w:left w:val="nil"/>
              <w:bottom w:val="nil"/>
              <w:right w:val="nil"/>
            </w:tcBorders>
            <w:shd w:val="clear" w:color="auto" w:fill="auto"/>
            <w:noWrap/>
            <w:hideMark/>
          </w:tcPr>
          <w:p w14:paraId="2E33FC7D" w14:textId="3EAB21B1" w:rsidR="001207FA" w:rsidRPr="001B6CFE" w:rsidRDefault="001207FA" w:rsidP="001207FA">
            <w:pPr>
              <w:spacing w:after="0" w:line="240" w:lineRule="auto"/>
              <w:jc w:val="right"/>
              <w:rPr>
                <w:lang w:eastAsia="en-AU"/>
              </w:rPr>
            </w:pPr>
            <w:r w:rsidRPr="00FA6DE8">
              <w:t>73</w:t>
            </w:r>
          </w:p>
        </w:tc>
        <w:tc>
          <w:tcPr>
            <w:tcW w:w="909" w:type="dxa"/>
            <w:tcBorders>
              <w:top w:val="single" w:sz="4" w:space="0" w:color="auto"/>
              <w:left w:val="nil"/>
              <w:bottom w:val="nil"/>
              <w:right w:val="nil"/>
            </w:tcBorders>
            <w:shd w:val="clear" w:color="auto" w:fill="auto"/>
            <w:noWrap/>
            <w:hideMark/>
          </w:tcPr>
          <w:p w14:paraId="1B6A0E98" w14:textId="79CD5198" w:rsidR="001207FA" w:rsidRPr="001B6CFE" w:rsidRDefault="001207FA" w:rsidP="001207FA">
            <w:pPr>
              <w:spacing w:after="0" w:line="240" w:lineRule="auto"/>
              <w:jc w:val="right"/>
              <w:rPr>
                <w:lang w:eastAsia="en-AU"/>
              </w:rPr>
            </w:pPr>
            <w:r w:rsidRPr="00FA6DE8">
              <w:t>72</w:t>
            </w:r>
          </w:p>
        </w:tc>
        <w:tc>
          <w:tcPr>
            <w:tcW w:w="791" w:type="dxa"/>
            <w:tcBorders>
              <w:top w:val="single" w:sz="4" w:space="0" w:color="auto"/>
              <w:left w:val="nil"/>
              <w:bottom w:val="nil"/>
              <w:right w:val="nil"/>
            </w:tcBorders>
            <w:shd w:val="clear" w:color="auto" w:fill="auto"/>
            <w:noWrap/>
            <w:hideMark/>
          </w:tcPr>
          <w:p w14:paraId="4EBEA620" w14:textId="6B93F165" w:rsidR="001207FA" w:rsidRPr="001B6CFE" w:rsidRDefault="001207FA" w:rsidP="001207FA">
            <w:pPr>
              <w:spacing w:after="0" w:line="240" w:lineRule="auto"/>
              <w:jc w:val="right"/>
              <w:rPr>
                <w:lang w:eastAsia="en-AU"/>
              </w:rPr>
            </w:pPr>
            <w:r w:rsidRPr="00FA6DE8">
              <w:t>156</w:t>
            </w:r>
          </w:p>
        </w:tc>
        <w:tc>
          <w:tcPr>
            <w:tcW w:w="791" w:type="dxa"/>
            <w:tcBorders>
              <w:top w:val="single" w:sz="4" w:space="0" w:color="auto"/>
              <w:left w:val="nil"/>
              <w:bottom w:val="nil"/>
              <w:right w:val="nil"/>
            </w:tcBorders>
            <w:shd w:val="clear" w:color="auto" w:fill="auto"/>
            <w:noWrap/>
            <w:hideMark/>
          </w:tcPr>
          <w:p w14:paraId="02F7E95A" w14:textId="1D8EF849"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7BBFDF5C" w14:textId="4408611F" w:rsidR="001207FA" w:rsidRPr="001B6CFE" w:rsidRDefault="001207FA" w:rsidP="001207FA">
            <w:pPr>
              <w:spacing w:after="0" w:line="240" w:lineRule="auto"/>
              <w:jc w:val="right"/>
              <w:rPr>
                <w:lang w:eastAsia="en-AU"/>
              </w:rPr>
            </w:pPr>
            <w:r w:rsidRPr="00FA6DE8">
              <w:t>160</w:t>
            </w:r>
          </w:p>
        </w:tc>
        <w:tc>
          <w:tcPr>
            <w:tcW w:w="595" w:type="dxa"/>
            <w:tcBorders>
              <w:top w:val="single" w:sz="4" w:space="0" w:color="auto"/>
              <w:left w:val="nil"/>
              <w:bottom w:val="nil"/>
              <w:right w:val="nil"/>
            </w:tcBorders>
            <w:shd w:val="clear" w:color="auto" w:fill="auto"/>
            <w:noWrap/>
            <w:hideMark/>
          </w:tcPr>
          <w:p w14:paraId="0AE8B913" w14:textId="0257648B" w:rsidR="001207FA" w:rsidRPr="001B6CFE" w:rsidRDefault="001207FA" w:rsidP="001207FA">
            <w:pPr>
              <w:spacing w:after="0" w:line="240" w:lineRule="auto"/>
              <w:jc w:val="right"/>
              <w:rPr>
                <w:lang w:eastAsia="en-AU"/>
              </w:rPr>
            </w:pPr>
            <w:r w:rsidRPr="00FA6DE8">
              <w:t>32.1</w:t>
            </w:r>
          </w:p>
        </w:tc>
        <w:tc>
          <w:tcPr>
            <w:tcW w:w="591" w:type="dxa"/>
            <w:tcBorders>
              <w:top w:val="single" w:sz="4" w:space="0" w:color="auto"/>
              <w:left w:val="nil"/>
              <w:bottom w:val="nil"/>
              <w:right w:val="nil"/>
            </w:tcBorders>
            <w:shd w:val="clear" w:color="auto" w:fill="auto"/>
            <w:noWrap/>
            <w:hideMark/>
          </w:tcPr>
          <w:p w14:paraId="1D10C0A2" w14:textId="68D5C5E1" w:rsidR="001207FA" w:rsidRPr="001B6CFE" w:rsidRDefault="001207FA" w:rsidP="001207FA">
            <w:pPr>
              <w:spacing w:after="0" w:line="240" w:lineRule="auto"/>
              <w:jc w:val="right"/>
              <w:rPr>
                <w:lang w:eastAsia="en-AU"/>
              </w:rPr>
            </w:pPr>
            <w:r w:rsidRPr="00FA6DE8">
              <w:t>33.1</w:t>
            </w:r>
          </w:p>
        </w:tc>
        <w:tc>
          <w:tcPr>
            <w:tcW w:w="657" w:type="dxa"/>
            <w:tcBorders>
              <w:top w:val="single" w:sz="4" w:space="0" w:color="auto"/>
              <w:left w:val="nil"/>
              <w:bottom w:val="nil"/>
              <w:right w:val="nil"/>
            </w:tcBorders>
            <w:shd w:val="clear" w:color="auto" w:fill="auto"/>
            <w:noWrap/>
            <w:hideMark/>
          </w:tcPr>
          <w:p w14:paraId="26BAB935" w14:textId="0340C968" w:rsidR="001207FA" w:rsidRPr="001B6CFE" w:rsidRDefault="001207FA" w:rsidP="001207FA">
            <w:pPr>
              <w:spacing w:after="0" w:line="240" w:lineRule="auto"/>
              <w:jc w:val="right"/>
              <w:rPr>
                <w:lang w:eastAsia="en-AU"/>
              </w:rPr>
            </w:pPr>
            <w:r w:rsidRPr="00FA6DE8">
              <w:t>31.4</w:t>
            </w:r>
          </w:p>
        </w:tc>
        <w:tc>
          <w:tcPr>
            <w:tcW w:w="774" w:type="dxa"/>
            <w:tcBorders>
              <w:top w:val="single" w:sz="4" w:space="0" w:color="auto"/>
              <w:left w:val="nil"/>
              <w:bottom w:val="nil"/>
              <w:right w:val="nil"/>
            </w:tcBorders>
            <w:shd w:val="clear" w:color="auto" w:fill="auto"/>
            <w:noWrap/>
            <w:hideMark/>
          </w:tcPr>
          <w:p w14:paraId="645FDC20" w14:textId="7E932160" w:rsidR="001207FA" w:rsidRPr="001B6CFE" w:rsidRDefault="001207FA" w:rsidP="001207FA">
            <w:pPr>
              <w:spacing w:after="0" w:line="240" w:lineRule="auto"/>
              <w:jc w:val="right"/>
              <w:rPr>
                <w:lang w:eastAsia="en-AU"/>
              </w:rPr>
            </w:pPr>
            <w:r w:rsidRPr="00FA6DE8">
              <w:t>191.8</w:t>
            </w:r>
          </w:p>
        </w:tc>
        <w:tc>
          <w:tcPr>
            <w:tcW w:w="766" w:type="dxa"/>
            <w:tcBorders>
              <w:top w:val="single" w:sz="4" w:space="0" w:color="auto"/>
              <w:left w:val="nil"/>
              <w:bottom w:val="nil"/>
              <w:right w:val="nil"/>
            </w:tcBorders>
            <w:shd w:val="clear" w:color="auto" w:fill="auto"/>
            <w:noWrap/>
            <w:hideMark/>
          </w:tcPr>
          <w:p w14:paraId="4C8CA877" w14:textId="227D2920" w:rsidR="001207FA" w:rsidRPr="001B6CFE" w:rsidRDefault="001207FA" w:rsidP="001207FA">
            <w:pPr>
              <w:spacing w:after="0" w:line="240" w:lineRule="auto"/>
              <w:jc w:val="right"/>
              <w:rPr>
                <w:lang w:eastAsia="en-AU"/>
              </w:rPr>
            </w:pPr>
            <w:r w:rsidRPr="00FA6DE8">
              <w:t>191.5</w:t>
            </w:r>
          </w:p>
        </w:tc>
        <w:tc>
          <w:tcPr>
            <w:tcW w:w="865" w:type="dxa"/>
            <w:tcBorders>
              <w:top w:val="single" w:sz="4" w:space="0" w:color="auto"/>
              <w:left w:val="nil"/>
              <w:bottom w:val="nil"/>
              <w:right w:val="nil"/>
            </w:tcBorders>
            <w:shd w:val="clear" w:color="auto" w:fill="auto"/>
            <w:noWrap/>
            <w:hideMark/>
          </w:tcPr>
          <w:p w14:paraId="4B27CC33" w14:textId="1C4305F2" w:rsidR="001207FA" w:rsidRPr="001B6CFE" w:rsidRDefault="001207FA" w:rsidP="001207FA">
            <w:pPr>
              <w:spacing w:after="0" w:line="240" w:lineRule="auto"/>
              <w:jc w:val="right"/>
              <w:rPr>
                <w:lang w:eastAsia="en-AU"/>
              </w:rPr>
            </w:pPr>
            <w:r w:rsidRPr="00FA6DE8">
              <w:t>191.9</w:t>
            </w:r>
          </w:p>
        </w:tc>
        <w:tc>
          <w:tcPr>
            <w:tcW w:w="551" w:type="dxa"/>
            <w:tcBorders>
              <w:top w:val="single" w:sz="4" w:space="0" w:color="auto"/>
              <w:left w:val="nil"/>
              <w:bottom w:val="nil"/>
              <w:right w:val="nil"/>
            </w:tcBorders>
            <w:shd w:val="clear" w:color="auto" w:fill="auto"/>
            <w:noWrap/>
            <w:hideMark/>
          </w:tcPr>
          <w:p w14:paraId="50D19ABE" w14:textId="77777777" w:rsidR="001207FA" w:rsidRPr="001B6CFE" w:rsidRDefault="001207FA" w:rsidP="001207FA">
            <w:pPr>
              <w:spacing w:after="0" w:line="240" w:lineRule="auto"/>
              <w:rPr>
                <w:lang w:eastAsia="en-AU"/>
              </w:rPr>
            </w:pPr>
          </w:p>
        </w:tc>
      </w:tr>
      <w:tr w:rsidR="001207FA" w:rsidRPr="001B6CFE" w14:paraId="5163B7E1" w14:textId="77777777" w:rsidTr="0000039F">
        <w:trPr>
          <w:trHeight w:val="300"/>
        </w:trPr>
        <w:tc>
          <w:tcPr>
            <w:tcW w:w="1003" w:type="dxa"/>
            <w:vMerge/>
            <w:tcBorders>
              <w:left w:val="nil"/>
              <w:right w:val="nil"/>
            </w:tcBorders>
            <w:vAlign w:val="center"/>
          </w:tcPr>
          <w:p w14:paraId="32E0382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ED64073"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5C735C49" w14:textId="2AD90838" w:rsidR="001207FA" w:rsidRPr="001B6CFE" w:rsidRDefault="001207FA" w:rsidP="001207FA">
            <w:pPr>
              <w:spacing w:after="0" w:line="240" w:lineRule="auto"/>
              <w:jc w:val="right"/>
              <w:rPr>
                <w:lang w:eastAsia="en-AU"/>
              </w:rPr>
            </w:pPr>
            <w:r w:rsidRPr="00FA6DE8">
              <w:t>31.1</w:t>
            </w:r>
          </w:p>
        </w:tc>
        <w:tc>
          <w:tcPr>
            <w:tcW w:w="838" w:type="dxa"/>
            <w:tcBorders>
              <w:top w:val="nil"/>
              <w:left w:val="nil"/>
              <w:bottom w:val="nil"/>
              <w:right w:val="nil"/>
            </w:tcBorders>
            <w:shd w:val="clear" w:color="auto" w:fill="auto"/>
            <w:noWrap/>
            <w:hideMark/>
          </w:tcPr>
          <w:p w14:paraId="50A8348F" w14:textId="70152D54" w:rsidR="001207FA" w:rsidRPr="001B6CFE" w:rsidRDefault="001207FA" w:rsidP="001207FA">
            <w:pPr>
              <w:spacing w:after="0" w:line="240" w:lineRule="auto"/>
              <w:jc w:val="right"/>
              <w:rPr>
                <w:lang w:eastAsia="en-AU"/>
              </w:rPr>
            </w:pPr>
            <w:r w:rsidRPr="00FA6DE8">
              <w:t>29.6</w:t>
            </w:r>
          </w:p>
        </w:tc>
        <w:tc>
          <w:tcPr>
            <w:tcW w:w="732" w:type="dxa"/>
            <w:tcBorders>
              <w:top w:val="nil"/>
              <w:left w:val="nil"/>
              <w:bottom w:val="nil"/>
              <w:right w:val="nil"/>
            </w:tcBorders>
            <w:shd w:val="clear" w:color="auto" w:fill="auto"/>
            <w:noWrap/>
            <w:hideMark/>
          </w:tcPr>
          <w:p w14:paraId="5FF53C32" w14:textId="765A6E89"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5E1339BB" w14:textId="30A0E23A"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29AA688" w14:textId="3396DF43"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1F382F4" w14:textId="1D3AC28D"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15F3926D" w14:textId="0E03DDAD" w:rsidR="001207FA" w:rsidRPr="001B6CFE" w:rsidRDefault="001207FA" w:rsidP="001207FA">
            <w:pPr>
              <w:spacing w:after="0" w:line="240" w:lineRule="auto"/>
              <w:jc w:val="right"/>
              <w:rPr>
                <w:lang w:eastAsia="en-AU"/>
              </w:rPr>
            </w:pPr>
            <w:r w:rsidRPr="00FA6DE8">
              <w:t>111</w:t>
            </w:r>
          </w:p>
        </w:tc>
        <w:tc>
          <w:tcPr>
            <w:tcW w:w="791" w:type="dxa"/>
            <w:tcBorders>
              <w:top w:val="nil"/>
              <w:left w:val="nil"/>
              <w:bottom w:val="nil"/>
              <w:right w:val="nil"/>
            </w:tcBorders>
            <w:shd w:val="clear" w:color="auto" w:fill="auto"/>
            <w:noWrap/>
            <w:hideMark/>
          </w:tcPr>
          <w:p w14:paraId="3C451386" w14:textId="74B9484D" w:rsidR="001207FA" w:rsidRPr="001B6CFE" w:rsidRDefault="001207FA" w:rsidP="001207FA">
            <w:pPr>
              <w:spacing w:after="0" w:line="240" w:lineRule="auto"/>
              <w:jc w:val="right"/>
              <w:rPr>
                <w:lang w:eastAsia="en-AU"/>
              </w:rPr>
            </w:pPr>
            <w:r w:rsidRPr="00FA6DE8">
              <w:t>97</w:t>
            </w:r>
          </w:p>
        </w:tc>
        <w:tc>
          <w:tcPr>
            <w:tcW w:w="791" w:type="dxa"/>
            <w:tcBorders>
              <w:top w:val="nil"/>
              <w:left w:val="nil"/>
              <w:bottom w:val="nil"/>
              <w:right w:val="nil"/>
            </w:tcBorders>
            <w:shd w:val="clear" w:color="auto" w:fill="auto"/>
            <w:noWrap/>
            <w:hideMark/>
          </w:tcPr>
          <w:p w14:paraId="410AD0CC" w14:textId="3D049226" w:rsidR="001207FA" w:rsidRPr="001B6CFE" w:rsidRDefault="001207FA" w:rsidP="001207FA">
            <w:pPr>
              <w:spacing w:after="0" w:line="240" w:lineRule="auto"/>
              <w:jc w:val="right"/>
              <w:rPr>
                <w:lang w:eastAsia="en-AU"/>
              </w:rPr>
            </w:pPr>
            <w:r w:rsidRPr="00FA6DE8">
              <w:t>102</w:t>
            </w:r>
          </w:p>
        </w:tc>
        <w:tc>
          <w:tcPr>
            <w:tcW w:w="595" w:type="dxa"/>
            <w:tcBorders>
              <w:top w:val="nil"/>
              <w:left w:val="nil"/>
              <w:bottom w:val="nil"/>
              <w:right w:val="nil"/>
            </w:tcBorders>
            <w:shd w:val="clear" w:color="auto" w:fill="auto"/>
            <w:noWrap/>
            <w:hideMark/>
          </w:tcPr>
          <w:p w14:paraId="56F90922" w14:textId="68C219A8" w:rsidR="001207FA" w:rsidRPr="001B6CFE" w:rsidRDefault="001207FA" w:rsidP="001207FA">
            <w:pPr>
              <w:spacing w:after="0" w:line="240" w:lineRule="auto"/>
              <w:jc w:val="right"/>
              <w:rPr>
                <w:lang w:eastAsia="en-AU"/>
              </w:rPr>
            </w:pPr>
            <w:r w:rsidRPr="00FA6DE8">
              <w:t>19.1</w:t>
            </w:r>
          </w:p>
        </w:tc>
        <w:tc>
          <w:tcPr>
            <w:tcW w:w="591" w:type="dxa"/>
            <w:tcBorders>
              <w:top w:val="nil"/>
              <w:left w:val="nil"/>
              <w:bottom w:val="nil"/>
              <w:right w:val="nil"/>
            </w:tcBorders>
            <w:shd w:val="clear" w:color="auto" w:fill="auto"/>
            <w:noWrap/>
            <w:hideMark/>
          </w:tcPr>
          <w:p w14:paraId="2AE05430" w14:textId="5385EB9C" w:rsidR="001207FA" w:rsidRPr="001B6CFE" w:rsidRDefault="001207FA" w:rsidP="001207FA">
            <w:pPr>
              <w:spacing w:after="0" w:line="240" w:lineRule="auto"/>
              <w:jc w:val="right"/>
              <w:rPr>
                <w:lang w:eastAsia="en-AU"/>
              </w:rPr>
            </w:pPr>
            <w:r w:rsidRPr="00FA6DE8">
              <w:t>16.5</w:t>
            </w:r>
          </w:p>
        </w:tc>
        <w:tc>
          <w:tcPr>
            <w:tcW w:w="657" w:type="dxa"/>
            <w:tcBorders>
              <w:top w:val="nil"/>
              <w:left w:val="nil"/>
              <w:bottom w:val="nil"/>
              <w:right w:val="nil"/>
            </w:tcBorders>
            <w:shd w:val="clear" w:color="auto" w:fill="auto"/>
            <w:noWrap/>
            <w:hideMark/>
          </w:tcPr>
          <w:p w14:paraId="7B0A926C" w14:textId="218F70FC" w:rsidR="001207FA" w:rsidRPr="001B6CFE" w:rsidRDefault="001207FA" w:rsidP="001207FA">
            <w:pPr>
              <w:spacing w:after="0" w:line="240" w:lineRule="auto"/>
              <w:jc w:val="right"/>
              <w:rPr>
                <w:lang w:eastAsia="en-AU"/>
              </w:rPr>
            </w:pPr>
            <w:r w:rsidRPr="00FA6DE8">
              <w:t>17.1</w:t>
            </w:r>
          </w:p>
        </w:tc>
        <w:tc>
          <w:tcPr>
            <w:tcW w:w="774" w:type="dxa"/>
            <w:tcBorders>
              <w:top w:val="nil"/>
              <w:left w:val="nil"/>
              <w:bottom w:val="nil"/>
              <w:right w:val="nil"/>
            </w:tcBorders>
            <w:shd w:val="clear" w:color="auto" w:fill="auto"/>
            <w:noWrap/>
            <w:hideMark/>
          </w:tcPr>
          <w:p w14:paraId="5FA02308" w14:textId="4D1BF7A8" w:rsidR="001207FA" w:rsidRPr="001B6CFE" w:rsidRDefault="001207FA" w:rsidP="001207FA">
            <w:pPr>
              <w:spacing w:after="0" w:line="240" w:lineRule="auto"/>
              <w:jc w:val="right"/>
              <w:rPr>
                <w:lang w:eastAsia="en-AU"/>
              </w:rPr>
            </w:pPr>
            <w:r w:rsidRPr="00FA6DE8">
              <w:t>74.9</w:t>
            </w:r>
          </w:p>
        </w:tc>
        <w:tc>
          <w:tcPr>
            <w:tcW w:w="766" w:type="dxa"/>
            <w:tcBorders>
              <w:top w:val="nil"/>
              <w:left w:val="nil"/>
              <w:bottom w:val="nil"/>
              <w:right w:val="nil"/>
            </w:tcBorders>
            <w:shd w:val="clear" w:color="auto" w:fill="auto"/>
            <w:noWrap/>
            <w:hideMark/>
          </w:tcPr>
          <w:p w14:paraId="1D6CD608" w14:textId="16D35272" w:rsidR="001207FA" w:rsidRPr="001B6CFE" w:rsidRDefault="001207FA" w:rsidP="001207FA">
            <w:pPr>
              <w:spacing w:after="0" w:line="240" w:lineRule="auto"/>
              <w:jc w:val="right"/>
              <w:rPr>
                <w:lang w:eastAsia="en-AU"/>
              </w:rPr>
            </w:pPr>
            <w:r w:rsidRPr="00FA6DE8">
              <w:t>71.2</w:t>
            </w:r>
          </w:p>
        </w:tc>
        <w:tc>
          <w:tcPr>
            <w:tcW w:w="865" w:type="dxa"/>
            <w:tcBorders>
              <w:top w:val="nil"/>
              <w:left w:val="nil"/>
              <w:bottom w:val="nil"/>
              <w:right w:val="nil"/>
            </w:tcBorders>
            <w:shd w:val="clear" w:color="auto" w:fill="auto"/>
            <w:noWrap/>
            <w:hideMark/>
          </w:tcPr>
          <w:p w14:paraId="735BA880" w14:textId="7DFDC84F"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1E5C2E2A" w14:textId="77777777" w:rsidR="001207FA" w:rsidRPr="001B6CFE" w:rsidRDefault="001207FA" w:rsidP="001207FA">
            <w:pPr>
              <w:spacing w:after="0" w:line="240" w:lineRule="auto"/>
              <w:rPr>
                <w:lang w:eastAsia="en-AU"/>
              </w:rPr>
            </w:pPr>
          </w:p>
        </w:tc>
      </w:tr>
      <w:tr w:rsidR="001207FA" w:rsidRPr="001B6CFE" w14:paraId="37AD0666" w14:textId="77777777" w:rsidTr="0000039F">
        <w:trPr>
          <w:trHeight w:val="300"/>
        </w:trPr>
        <w:tc>
          <w:tcPr>
            <w:tcW w:w="1003" w:type="dxa"/>
            <w:vMerge/>
            <w:tcBorders>
              <w:left w:val="nil"/>
              <w:right w:val="nil"/>
            </w:tcBorders>
            <w:vAlign w:val="center"/>
          </w:tcPr>
          <w:p w14:paraId="79921C8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55D9FE3"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23CBCBDD" w14:textId="20F7D74B" w:rsidR="001207FA" w:rsidRPr="001B6CFE" w:rsidRDefault="001207FA" w:rsidP="001207FA">
            <w:pPr>
              <w:spacing w:after="0" w:line="240" w:lineRule="auto"/>
              <w:jc w:val="right"/>
              <w:rPr>
                <w:lang w:eastAsia="en-AU"/>
              </w:rPr>
            </w:pPr>
            <w:r w:rsidRPr="00FA6DE8">
              <w:t>11.4</w:t>
            </w:r>
          </w:p>
        </w:tc>
        <w:tc>
          <w:tcPr>
            <w:tcW w:w="838" w:type="dxa"/>
            <w:tcBorders>
              <w:top w:val="nil"/>
              <w:left w:val="nil"/>
              <w:bottom w:val="nil"/>
              <w:right w:val="nil"/>
            </w:tcBorders>
            <w:shd w:val="clear" w:color="auto" w:fill="auto"/>
            <w:noWrap/>
            <w:hideMark/>
          </w:tcPr>
          <w:p w14:paraId="5C58B5A0" w14:textId="46602348" w:rsidR="001207FA" w:rsidRPr="001B6CFE" w:rsidRDefault="001207FA" w:rsidP="001207FA">
            <w:pPr>
              <w:spacing w:after="0" w:line="240" w:lineRule="auto"/>
              <w:jc w:val="right"/>
              <w:rPr>
                <w:lang w:eastAsia="en-AU"/>
              </w:rPr>
            </w:pPr>
            <w:r w:rsidRPr="00FA6DE8">
              <w:t>11.4</w:t>
            </w:r>
          </w:p>
        </w:tc>
        <w:tc>
          <w:tcPr>
            <w:tcW w:w="732" w:type="dxa"/>
            <w:tcBorders>
              <w:top w:val="nil"/>
              <w:left w:val="nil"/>
              <w:bottom w:val="nil"/>
              <w:right w:val="nil"/>
            </w:tcBorders>
            <w:shd w:val="clear" w:color="auto" w:fill="auto"/>
            <w:noWrap/>
            <w:hideMark/>
          </w:tcPr>
          <w:p w14:paraId="523C9AE2" w14:textId="503BF88E" w:rsidR="001207FA" w:rsidRPr="001B6CFE" w:rsidRDefault="001207FA" w:rsidP="001207FA">
            <w:pPr>
              <w:spacing w:after="0" w:line="240" w:lineRule="auto"/>
              <w:jc w:val="right"/>
              <w:rPr>
                <w:lang w:eastAsia="en-AU"/>
              </w:rPr>
            </w:pPr>
            <w:r w:rsidRPr="00FA6DE8">
              <w:t>9.8</w:t>
            </w:r>
          </w:p>
        </w:tc>
        <w:tc>
          <w:tcPr>
            <w:tcW w:w="909" w:type="dxa"/>
            <w:tcBorders>
              <w:top w:val="nil"/>
              <w:left w:val="nil"/>
              <w:bottom w:val="nil"/>
              <w:right w:val="nil"/>
            </w:tcBorders>
            <w:shd w:val="clear" w:color="auto" w:fill="auto"/>
            <w:noWrap/>
            <w:hideMark/>
          </w:tcPr>
          <w:p w14:paraId="7A0EAF2F" w14:textId="5451DF5F"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20638B2C" w14:textId="0361FDDE" w:rsidR="001207FA" w:rsidRPr="001B6CFE" w:rsidRDefault="001207FA" w:rsidP="001207FA">
            <w:pPr>
              <w:spacing w:after="0" w:line="240" w:lineRule="auto"/>
              <w:jc w:val="right"/>
              <w:rPr>
                <w:lang w:eastAsia="en-AU"/>
              </w:rPr>
            </w:pPr>
            <w:r w:rsidRPr="00FA6DE8">
              <w:t>11</w:t>
            </w:r>
          </w:p>
        </w:tc>
        <w:tc>
          <w:tcPr>
            <w:tcW w:w="909" w:type="dxa"/>
            <w:tcBorders>
              <w:top w:val="nil"/>
              <w:left w:val="nil"/>
              <w:bottom w:val="nil"/>
              <w:right w:val="nil"/>
            </w:tcBorders>
            <w:shd w:val="clear" w:color="auto" w:fill="auto"/>
            <w:noWrap/>
            <w:hideMark/>
          </w:tcPr>
          <w:p w14:paraId="25DEDC72" w14:textId="0F5BE52A"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71BBC380" w14:textId="050C5032" w:rsidR="001207FA" w:rsidRPr="001B6CFE" w:rsidRDefault="001207FA" w:rsidP="001207FA">
            <w:pPr>
              <w:spacing w:after="0" w:line="240" w:lineRule="auto"/>
              <w:jc w:val="right"/>
              <w:rPr>
                <w:lang w:eastAsia="en-AU"/>
              </w:rPr>
            </w:pPr>
            <w:r w:rsidRPr="00FA6DE8">
              <w:t>82</w:t>
            </w:r>
          </w:p>
        </w:tc>
        <w:tc>
          <w:tcPr>
            <w:tcW w:w="791" w:type="dxa"/>
            <w:tcBorders>
              <w:top w:val="nil"/>
              <w:left w:val="nil"/>
              <w:bottom w:val="nil"/>
              <w:right w:val="nil"/>
            </w:tcBorders>
            <w:shd w:val="clear" w:color="auto" w:fill="auto"/>
            <w:noWrap/>
            <w:hideMark/>
          </w:tcPr>
          <w:p w14:paraId="4B47E748" w14:textId="3075EB7D"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208090A5" w14:textId="163AC77E"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7F39DB76" w14:textId="7A7C295D" w:rsidR="001207FA" w:rsidRPr="001B6CFE" w:rsidRDefault="001207FA" w:rsidP="001207FA">
            <w:pPr>
              <w:spacing w:after="0" w:line="240" w:lineRule="auto"/>
              <w:jc w:val="right"/>
              <w:rPr>
                <w:lang w:eastAsia="en-AU"/>
              </w:rPr>
            </w:pPr>
            <w:r w:rsidRPr="00FA6DE8">
              <w:t>14.3</w:t>
            </w:r>
          </w:p>
        </w:tc>
        <w:tc>
          <w:tcPr>
            <w:tcW w:w="591" w:type="dxa"/>
            <w:tcBorders>
              <w:top w:val="nil"/>
              <w:left w:val="nil"/>
              <w:bottom w:val="nil"/>
              <w:right w:val="nil"/>
            </w:tcBorders>
            <w:shd w:val="clear" w:color="auto" w:fill="auto"/>
            <w:noWrap/>
            <w:hideMark/>
          </w:tcPr>
          <w:p w14:paraId="69A52FAE" w14:textId="5EEF0E66" w:rsidR="001207FA" w:rsidRPr="001B6CFE" w:rsidRDefault="001207FA" w:rsidP="001207FA">
            <w:pPr>
              <w:spacing w:after="0" w:line="240" w:lineRule="auto"/>
              <w:jc w:val="right"/>
              <w:rPr>
                <w:lang w:eastAsia="en-AU"/>
              </w:rPr>
            </w:pPr>
            <w:r w:rsidRPr="00FA6DE8">
              <w:t>13.2</w:t>
            </w:r>
          </w:p>
        </w:tc>
        <w:tc>
          <w:tcPr>
            <w:tcW w:w="657" w:type="dxa"/>
            <w:tcBorders>
              <w:top w:val="nil"/>
              <w:left w:val="nil"/>
              <w:bottom w:val="nil"/>
              <w:right w:val="nil"/>
            </w:tcBorders>
            <w:shd w:val="clear" w:color="auto" w:fill="auto"/>
            <w:noWrap/>
            <w:hideMark/>
          </w:tcPr>
          <w:p w14:paraId="0123231F" w14:textId="1CDFBF52" w:rsidR="001207FA" w:rsidRPr="001B6CFE" w:rsidRDefault="001207FA" w:rsidP="001207FA">
            <w:pPr>
              <w:spacing w:after="0" w:line="240" w:lineRule="auto"/>
              <w:jc w:val="right"/>
              <w:rPr>
                <w:lang w:eastAsia="en-AU"/>
              </w:rPr>
            </w:pPr>
            <w:r w:rsidRPr="00FA6DE8">
              <w:t>14</w:t>
            </w:r>
          </w:p>
        </w:tc>
        <w:tc>
          <w:tcPr>
            <w:tcW w:w="774" w:type="dxa"/>
            <w:tcBorders>
              <w:top w:val="nil"/>
              <w:left w:val="nil"/>
              <w:bottom w:val="nil"/>
              <w:right w:val="nil"/>
            </w:tcBorders>
            <w:shd w:val="clear" w:color="auto" w:fill="auto"/>
            <w:noWrap/>
            <w:hideMark/>
          </w:tcPr>
          <w:p w14:paraId="3C0707DF" w14:textId="0606FB44" w:rsidR="001207FA" w:rsidRPr="001B6CFE" w:rsidRDefault="001207FA" w:rsidP="001207FA">
            <w:pPr>
              <w:spacing w:after="0" w:line="240" w:lineRule="auto"/>
              <w:jc w:val="right"/>
              <w:rPr>
                <w:lang w:eastAsia="en-AU"/>
              </w:rPr>
            </w:pPr>
            <w:r w:rsidRPr="00FA6DE8">
              <w:t>27.4</w:t>
            </w:r>
          </w:p>
        </w:tc>
        <w:tc>
          <w:tcPr>
            <w:tcW w:w="766" w:type="dxa"/>
            <w:tcBorders>
              <w:top w:val="nil"/>
              <w:left w:val="nil"/>
              <w:bottom w:val="nil"/>
              <w:right w:val="nil"/>
            </w:tcBorders>
            <w:shd w:val="clear" w:color="auto" w:fill="auto"/>
            <w:noWrap/>
            <w:hideMark/>
          </w:tcPr>
          <w:p w14:paraId="74C5C4E9" w14:textId="007C7816" w:rsidR="001207FA" w:rsidRPr="001B6CFE" w:rsidRDefault="001207FA" w:rsidP="001207FA">
            <w:pPr>
              <w:spacing w:after="0" w:line="240" w:lineRule="auto"/>
              <w:jc w:val="right"/>
              <w:rPr>
                <w:lang w:eastAsia="en-AU"/>
              </w:rPr>
            </w:pPr>
            <w:r w:rsidRPr="00FA6DE8">
              <w:t>27.4</w:t>
            </w:r>
          </w:p>
        </w:tc>
        <w:tc>
          <w:tcPr>
            <w:tcW w:w="865" w:type="dxa"/>
            <w:tcBorders>
              <w:top w:val="nil"/>
              <w:left w:val="nil"/>
              <w:bottom w:val="nil"/>
              <w:right w:val="nil"/>
            </w:tcBorders>
            <w:shd w:val="clear" w:color="auto" w:fill="auto"/>
            <w:noWrap/>
            <w:hideMark/>
          </w:tcPr>
          <w:p w14:paraId="62200E36" w14:textId="1BB663D1" w:rsidR="001207FA" w:rsidRPr="001B6CFE" w:rsidRDefault="001207FA" w:rsidP="001207FA">
            <w:pPr>
              <w:spacing w:after="0" w:line="240" w:lineRule="auto"/>
              <w:jc w:val="right"/>
              <w:rPr>
                <w:lang w:eastAsia="en-AU"/>
              </w:rPr>
            </w:pPr>
            <w:r w:rsidRPr="00FA6DE8">
              <w:t>23.5</w:t>
            </w:r>
          </w:p>
        </w:tc>
        <w:tc>
          <w:tcPr>
            <w:tcW w:w="551" w:type="dxa"/>
            <w:tcBorders>
              <w:top w:val="nil"/>
              <w:left w:val="nil"/>
              <w:bottom w:val="nil"/>
              <w:right w:val="nil"/>
            </w:tcBorders>
            <w:shd w:val="clear" w:color="auto" w:fill="auto"/>
            <w:noWrap/>
            <w:hideMark/>
          </w:tcPr>
          <w:p w14:paraId="02CE194B" w14:textId="77777777" w:rsidR="001207FA" w:rsidRPr="001B6CFE" w:rsidRDefault="001207FA" w:rsidP="001207FA">
            <w:pPr>
              <w:spacing w:after="0" w:line="240" w:lineRule="auto"/>
              <w:rPr>
                <w:lang w:eastAsia="en-AU"/>
              </w:rPr>
            </w:pPr>
          </w:p>
        </w:tc>
      </w:tr>
      <w:tr w:rsidR="001207FA" w:rsidRPr="001B6CFE" w14:paraId="56C38EB0" w14:textId="77777777" w:rsidTr="0000039F">
        <w:trPr>
          <w:trHeight w:val="300"/>
        </w:trPr>
        <w:tc>
          <w:tcPr>
            <w:tcW w:w="1003" w:type="dxa"/>
            <w:vMerge/>
            <w:tcBorders>
              <w:left w:val="nil"/>
              <w:right w:val="nil"/>
            </w:tcBorders>
            <w:vAlign w:val="center"/>
          </w:tcPr>
          <w:p w14:paraId="03DB3AB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C687026"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1DA32A56" w14:textId="4A1A01F8" w:rsidR="001207FA" w:rsidRPr="001B6CFE" w:rsidRDefault="001207FA" w:rsidP="001207FA">
            <w:pPr>
              <w:spacing w:after="0" w:line="240" w:lineRule="auto"/>
              <w:jc w:val="right"/>
              <w:rPr>
                <w:lang w:eastAsia="en-AU"/>
              </w:rPr>
            </w:pPr>
            <w:r w:rsidRPr="00FA6DE8">
              <w:t>2.6</w:t>
            </w:r>
          </w:p>
        </w:tc>
        <w:tc>
          <w:tcPr>
            <w:tcW w:w="838" w:type="dxa"/>
            <w:tcBorders>
              <w:top w:val="nil"/>
              <w:left w:val="nil"/>
              <w:bottom w:val="nil"/>
              <w:right w:val="nil"/>
            </w:tcBorders>
            <w:shd w:val="clear" w:color="auto" w:fill="auto"/>
            <w:noWrap/>
            <w:hideMark/>
          </w:tcPr>
          <w:p w14:paraId="179BF87E" w14:textId="0785930E" w:rsidR="001207FA" w:rsidRPr="001B6CFE" w:rsidRDefault="001207FA" w:rsidP="001207FA">
            <w:pPr>
              <w:spacing w:after="0" w:line="240" w:lineRule="auto"/>
              <w:jc w:val="right"/>
              <w:rPr>
                <w:lang w:eastAsia="en-AU"/>
              </w:rPr>
            </w:pPr>
            <w:r w:rsidRPr="00FA6DE8">
              <w:t>2.9</w:t>
            </w:r>
          </w:p>
        </w:tc>
        <w:tc>
          <w:tcPr>
            <w:tcW w:w="732" w:type="dxa"/>
            <w:tcBorders>
              <w:top w:val="nil"/>
              <w:left w:val="nil"/>
              <w:bottom w:val="nil"/>
              <w:right w:val="nil"/>
            </w:tcBorders>
            <w:shd w:val="clear" w:color="auto" w:fill="auto"/>
            <w:noWrap/>
            <w:hideMark/>
          </w:tcPr>
          <w:p w14:paraId="5598A5AE" w14:textId="52B0BE50"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nil"/>
              <w:right w:val="nil"/>
            </w:tcBorders>
            <w:shd w:val="clear" w:color="auto" w:fill="auto"/>
            <w:noWrap/>
            <w:hideMark/>
          </w:tcPr>
          <w:p w14:paraId="5C18EEFB" w14:textId="5037C2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43950D2B" w14:textId="1F1D6BDB"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4826F95F" w14:textId="3B1C548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1A3987AF" w14:textId="5742FA4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2C16F3B5" w14:textId="7425E6A5"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nil"/>
              <w:right w:val="nil"/>
            </w:tcBorders>
            <w:shd w:val="clear" w:color="auto" w:fill="auto"/>
            <w:noWrap/>
            <w:hideMark/>
          </w:tcPr>
          <w:p w14:paraId="079023E6" w14:textId="5917B7FF" w:rsidR="001207FA" w:rsidRPr="001B6CFE" w:rsidRDefault="001207FA" w:rsidP="001207FA">
            <w:pPr>
              <w:spacing w:after="0" w:line="240" w:lineRule="auto"/>
              <w:jc w:val="right"/>
              <w:rPr>
                <w:lang w:eastAsia="en-AU"/>
              </w:rPr>
            </w:pPr>
            <w:r w:rsidRPr="00FA6DE8">
              <w:t>67</w:t>
            </w:r>
          </w:p>
        </w:tc>
        <w:tc>
          <w:tcPr>
            <w:tcW w:w="595" w:type="dxa"/>
            <w:tcBorders>
              <w:top w:val="nil"/>
              <w:left w:val="nil"/>
              <w:bottom w:val="nil"/>
              <w:right w:val="nil"/>
            </w:tcBorders>
            <w:shd w:val="clear" w:color="auto" w:fill="auto"/>
            <w:noWrap/>
            <w:hideMark/>
          </w:tcPr>
          <w:p w14:paraId="3FBDEA6C" w14:textId="1101CAC5" w:rsidR="001207FA" w:rsidRPr="001B6CFE" w:rsidRDefault="001207FA" w:rsidP="001207FA">
            <w:pPr>
              <w:spacing w:after="0" w:line="240" w:lineRule="auto"/>
              <w:jc w:val="right"/>
              <w:rPr>
                <w:lang w:eastAsia="en-AU"/>
              </w:rPr>
            </w:pPr>
            <w:r w:rsidRPr="00FA6DE8">
              <w:t>12.5</w:t>
            </w:r>
          </w:p>
        </w:tc>
        <w:tc>
          <w:tcPr>
            <w:tcW w:w="591" w:type="dxa"/>
            <w:tcBorders>
              <w:top w:val="nil"/>
              <w:left w:val="nil"/>
              <w:bottom w:val="nil"/>
              <w:right w:val="nil"/>
            </w:tcBorders>
            <w:shd w:val="clear" w:color="auto" w:fill="auto"/>
            <w:noWrap/>
            <w:hideMark/>
          </w:tcPr>
          <w:p w14:paraId="73D71017" w14:textId="2161BB4A" w:rsidR="001207FA" w:rsidRPr="001B6CFE" w:rsidRDefault="001207FA" w:rsidP="001207FA">
            <w:pPr>
              <w:spacing w:after="0" w:line="240" w:lineRule="auto"/>
              <w:jc w:val="right"/>
              <w:rPr>
                <w:lang w:eastAsia="en-AU"/>
              </w:rPr>
            </w:pPr>
            <w:r w:rsidRPr="00FA6DE8">
              <w:t>11.2</w:t>
            </w:r>
          </w:p>
        </w:tc>
        <w:tc>
          <w:tcPr>
            <w:tcW w:w="657" w:type="dxa"/>
            <w:tcBorders>
              <w:top w:val="nil"/>
              <w:left w:val="nil"/>
              <w:bottom w:val="nil"/>
              <w:right w:val="nil"/>
            </w:tcBorders>
            <w:shd w:val="clear" w:color="auto" w:fill="auto"/>
            <w:noWrap/>
            <w:hideMark/>
          </w:tcPr>
          <w:p w14:paraId="1C9140E9" w14:textId="5F996CA8" w:rsidR="001207FA" w:rsidRPr="001B6CFE" w:rsidRDefault="001207FA" w:rsidP="001207FA">
            <w:pPr>
              <w:spacing w:after="0" w:line="240" w:lineRule="auto"/>
              <w:jc w:val="right"/>
              <w:rPr>
                <w:lang w:eastAsia="en-AU"/>
              </w:rPr>
            </w:pPr>
            <w:r w:rsidRPr="00FA6DE8">
              <w:t>12.7</w:t>
            </w:r>
          </w:p>
        </w:tc>
        <w:tc>
          <w:tcPr>
            <w:tcW w:w="774" w:type="dxa"/>
            <w:tcBorders>
              <w:top w:val="nil"/>
              <w:left w:val="nil"/>
              <w:bottom w:val="nil"/>
              <w:right w:val="nil"/>
            </w:tcBorders>
            <w:shd w:val="clear" w:color="auto" w:fill="auto"/>
            <w:noWrap/>
            <w:hideMark/>
          </w:tcPr>
          <w:p w14:paraId="0B73FC8B" w14:textId="084491F5" w:rsidR="001207FA" w:rsidRPr="001B6CFE" w:rsidRDefault="001207FA" w:rsidP="001207FA">
            <w:pPr>
              <w:spacing w:after="0" w:line="240" w:lineRule="auto"/>
              <w:jc w:val="right"/>
              <w:rPr>
                <w:lang w:eastAsia="en-AU"/>
              </w:rPr>
            </w:pPr>
            <w:r w:rsidRPr="00FA6DE8">
              <w:t>6.4</w:t>
            </w:r>
          </w:p>
        </w:tc>
        <w:tc>
          <w:tcPr>
            <w:tcW w:w="766" w:type="dxa"/>
            <w:tcBorders>
              <w:top w:val="nil"/>
              <w:left w:val="nil"/>
              <w:bottom w:val="nil"/>
              <w:right w:val="nil"/>
            </w:tcBorders>
            <w:shd w:val="clear" w:color="auto" w:fill="auto"/>
            <w:noWrap/>
            <w:hideMark/>
          </w:tcPr>
          <w:p w14:paraId="7BAC286D" w14:textId="2074BB8B" w:rsidR="001207FA" w:rsidRPr="001B6CFE" w:rsidRDefault="001207FA" w:rsidP="001207FA">
            <w:pPr>
              <w:spacing w:after="0" w:line="240" w:lineRule="auto"/>
              <w:jc w:val="right"/>
              <w:rPr>
                <w:lang w:eastAsia="en-AU"/>
              </w:rPr>
            </w:pPr>
            <w:r w:rsidRPr="00FA6DE8">
              <w:t>6.9</w:t>
            </w:r>
          </w:p>
        </w:tc>
        <w:tc>
          <w:tcPr>
            <w:tcW w:w="865" w:type="dxa"/>
            <w:tcBorders>
              <w:top w:val="nil"/>
              <w:left w:val="nil"/>
              <w:bottom w:val="nil"/>
              <w:right w:val="nil"/>
            </w:tcBorders>
            <w:shd w:val="clear" w:color="auto" w:fill="auto"/>
            <w:noWrap/>
            <w:hideMark/>
          </w:tcPr>
          <w:p w14:paraId="1697C5D3" w14:textId="225BDAE3" w:rsidR="001207FA" w:rsidRPr="001B6CFE" w:rsidRDefault="001207FA" w:rsidP="001207FA">
            <w:pPr>
              <w:spacing w:after="0" w:line="240" w:lineRule="auto"/>
              <w:jc w:val="right"/>
              <w:rPr>
                <w:lang w:eastAsia="en-AU"/>
              </w:rPr>
            </w:pPr>
            <w:r w:rsidRPr="00FA6DE8">
              <w:t>3.8</w:t>
            </w:r>
          </w:p>
        </w:tc>
        <w:tc>
          <w:tcPr>
            <w:tcW w:w="551" w:type="dxa"/>
            <w:tcBorders>
              <w:top w:val="nil"/>
              <w:left w:val="nil"/>
              <w:bottom w:val="nil"/>
              <w:right w:val="nil"/>
            </w:tcBorders>
            <w:shd w:val="clear" w:color="auto" w:fill="auto"/>
            <w:noWrap/>
            <w:hideMark/>
          </w:tcPr>
          <w:p w14:paraId="578CFC9A" w14:textId="38E8EBE4" w:rsidR="001207FA" w:rsidRPr="001B6CFE" w:rsidRDefault="001207FA" w:rsidP="001207FA">
            <w:pPr>
              <w:spacing w:after="0" w:line="240" w:lineRule="auto"/>
              <w:rPr>
                <w:lang w:eastAsia="en-AU"/>
              </w:rPr>
            </w:pPr>
            <w:r w:rsidRPr="00FA6DE8">
              <w:t>*</w:t>
            </w:r>
          </w:p>
        </w:tc>
      </w:tr>
      <w:tr w:rsidR="001207FA" w:rsidRPr="001B6CFE" w14:paraId="630BB112" w14:textId="77777777" w:rsidTr="0000039F">
        <w:trPr>
          <w:trHeight w:val="300"/>
        </w:trPr>
        <w:tc>
          <w:tcPr>
            <w:tcW w:w="1003" w:type="dxa"/>
            <w:vMerge/>
            <w:tcBorders>
              <w:left w:val="nil"/>
              <w:bottom w:val="single" w:sz="4" w:space="0" w:color="auto"/>
              <w:right w:val="nil"/>
            </w:tcBorders>
            <w:vAlign w:val="center"/>
          </w:tcPr>
          <w:p w14:paraId="2745E19C"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EECF830"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3FA0D1A" w14:textId="6C60E940" w:rsidR="001207FA" w:rsidRPr="001B6CFE" w:rsidRDefault="001207FA" w:rsidP="001207FA">
            <w:pPr>
              <w:spacing w:after="0" w:line="240" w:lineRule="auto"/>
              <w:jc w:val="right"/>
              <w:rPr>
                <w:lang w:eastAsia="en-AU"/>
              </w:rPr>
            </w:pPr>
            <w:r w:rsidRPr="00FA6DE8">
              <w:t>-0.8</w:t>
            </w:r>
          </w:p>
        </w:tc>
        <w:tc>
          <w:tcPr>
            <w:tcW w:w="838" w:type="dxa"/>
            <w:tcBorders>
              <w:top w:val="nil"/>
              <w:left w:val="nil"/>
              <w:bottom w:val="single" w:sz="4" w:space="0" w:color="auto"/>
              <w:right w:val="nil"/>
            </w:tcBorders>
            <w:shd w:val="clear" w:color="auto" w:fill="auto"/>
            <w:noWrap/>
            <w:hideMark/>
          </w:tcPr>
          <w:p w14:paraId="4AD552BF" w14:textId="47912332" w:rsidR="001207FA" w:rsidRPr="001B6CFE" w:rsidRDefault="001207FA" w:rsidP="001207FA">
            <w:pPr>
              <w:spacing w:after="0" w:line="240" w:lineRule="auto"/>
              <w:jc w:val="right"/>
              <w:rPr>
                <w:lang w:eastAsia="en-AU"/>
              </w:rPr>
            </w:pPr>
            <w:r w:rsidRPr="00FA6DE8">
              <w:t>-1.1</w:t>
            </w:r>
          </w:p>
        </w:tc>
        <w:tc>
          <w:tcPr>
            <w:tcW w:w="732" w:type="dxa"/>
            <w:tcBorders>
              <w:top w:val="nil"/>
              <w:left w:val="nil"/>
              <w:bottom w:val="single" w:sz="4" w:space="0" w:color="auto"/>
              <w:right w:val="nil"/>
            </w:tcBorders>
            <w:shd w:val="clear" w:color="auto" w:fill="auto"/>
            <w:noWrap/>
            <w:hideMark/>
          </w:tcPr>
          <w:p w14:paraId="74D43AFB" w14:textId="6B830893"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single" w:sz="4" w:space="0" w:color="auto"/>
              <w:right w:val="nil"/>
            </w:tcBorders>
            <w:shd w:val="clear" w:color="auto" w:fill="auto"/>
            <w:noWrap/>
            <w:hideMark/>
          </w:tcPr>
          <w:p w14:paraId="0CE7A7F9" w14:textId="4863427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E23A771" w14:textId="69B38C2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8DB656E" w14:textId="383C8D0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3CEFC77" w14:textId="0D296D33"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single" w:sz="4" w:space="0" w:color="auto"/>
              <w:right w:val="nil"/>
            </w:tcBorders>
            <w:shd w:val="clear" w:color="auto" w:fill="auto"/>
            <w:noWrap/>
            <w:hideMark/>
          </w:tcPr>
          <w:p w14:paraId="36B809FE" w14:textId="36CDCA86" w:rsidR="001207FA" w:rsidRPr="001B6CFE" w:rsidRDefault="001207FA" w:rsidP="001207FA">
            <w:pPr>
              <w:spacing w:after="0" w:line="240" w:lineRule="auto"/>
              <w:jc w:val="right"/>
              <w:rPr>
                <w:lang w:eastAsia="en-AU"/>
              </w:rPr>
            </w:pPr>
            <w:r w:rsidRPr="00FA6DE8">
              <w:t>55</w:t>
            </w:r>
          </w:p>
        </w:tc>
        <w:tc>
          <w:tcPr>
            <w:tcW w:w="791" w:type="dxa"/>
            <w:tcBorders>
              <w:top w:val="nil"/>
              <w:left w:val="nil"/>
              <w:bottom w:val="single" w:sz="4" w:space="0" w:color="auto"/>
              <w:right w:val="nil"/>
            </w:tcBorders>
            <w:shd w:val="clear" w:color="auto" w:fill="auto"/>
            <w:noWrap/>
            <w:hideMark/>
          </w:tcPr>
          <w:p w14:paraId="4D6427EB" w14:textId="04EFF231" w:rsidR="001207FA" w:rsidRPr="001B6CFE" w:rsidRDefault="001207FA" w:rsidP="001207FA">
            <w:pPr>
              <w:spacing w:after="0" w:line="240" w:lineRule="auto"/>
              <w:jc w:val="right"/>
              <w:rPr>
                <w:lang w:eastAsia="en-AU"/>
              </w:rPr>
            </w:pPr>
            <w:r w:rsidRPr="00FA6DE8">
              <w:t>60</w:t>
            </w:r>
          </w:p>
        </w:tc>
        <w:tc>
          <w:tcPr>
            <w:tcW w:w="595" w:type="dxa"/>
            <w:tcBorders>
              <w:top w:val="nil"/>
              <w:left w:val="nil"/>
              <w:bottom w:val="single" w:sz="4" w:space="0" w:color="auto"/>
              <w:right w:val="nil"/>
            </w:tcBorders>
            <w:shd w:val="clear" w:color="auto" w:fill="auto"/>
            <w:noWrap/>
            <w:hideMark/>
          </w:tcPr>
          <w:p w14:paraId="165C49A0" w14:textId="7DFF62BF" w:rsidR="001207FA" w:rsidRPr="001B6CFE" w:rsidRDefault="001207FA" w:rsidP="001207FA">
            <w:pPr>
              <w:spacing w:after="0" w:line="240" w:lineRule="auto"/>
              <w:jc w:val="right"/>
              <w:rPr>
                <w:lang w:eastAsia="en-AU"/>
              </w:rPr>
            </w:pPr>
            <w:r w:rsidRPr="00FA6DE8">
              <w:t>11.8</w:t>
            </w:r>
          </w:p>
        </w:tc>
        <w:tc>
          <w:tcPr>
            <w:tcW w:w="591" w:type="dxa"/>
            <w:tcBorders>
              <w:top w:val="nil"/>
              <w:left w:val="nil"/>
              <w:bottom w:val="single" w:sz="4" w:space="0" w:color="auto"/>
              <w:right w:val="nil"/>
            </w:tcBorders>
            <w:shd w:val="clear" w:color="auto" w:fill="auto"/>
            <w:noWrap/>
            <w:hideMark/>
          </w:tcPr>
          <w:p w14:paraId="6D813E23" w14:textId="3ED6BAE0"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1239BBB4" w14:textId="011D2B69"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single" w:sz="4" w:space="0" w:color="auto"/>
              <w:right w:val="nil"/>
            </w:tcBorders>
            <w:shd w:val="clear" w:color="auto" w:fill="auto"/>
            <w:noWrap/>
            <w:hideMark/>
          </w:tcPr>
          <w:p w14:paraId="4BE2ACF3" w14:textId="2817B847" w:rsidR="001207FA" w:rsidRPr="001B6CFE" w:rsidRDefault="001207FA" w:rsidP="001207FA">
            <w:pPr>
              <w:spacing w:after="0" w:line="240" w:lineRule="auto"/>
              <w:jc w:val="right"/>
              <w:rPr>
                <w:lang w:eastAsia="en-AU"/>
              </w:rPr>
            </w:pPr>
            <w:r w:rsidRPr="00FA6DE8">
              <w:t>-1.9</w:t>
            </w:r>
          </w:p>
        </w:tc>
        <w:tc>
          <w:tcPr>
            <w:tcW w:w="766" w:type="dxa"/>
            <w:tcBorders>
              <w:top w:val="nil"/>
              <w:left w:val="nil"/>
              <w:bottom w:val="single" w:sz="4" w:space="0" w:color="auto"/>
              <w:right w:val="nil"/>
            </w:tcBorders>
            <w:shd w:val="clear" w:color="auto" w:fill="auto"/>
            <w:noWrap/>
            <w:hideMark/>
          </w:tcPr>
          <w:p w14:paraId="5211C7D5" w14:textId="3057ABB4" w:rsidR="001207FA" w:rsidRPr="001B6CFE" w:rsidRDefault="001207FA" w:rsidP="001207FA">
            <w:pPr>
              <w:spacing w:after="0" w:line="240" w:lineRule="auto"/>
              <w:jc w:val="right"/>
              <w:rPr>
                <w:lang w:eastAsia="en-AU"/>
              </w:rPr>
            </w:pPr>
            <w:r w:rsidRPr="00FA6DE8">
              <w:t>-2.7</w:t>
            </w:r>
          </w:p>
        </w:tc>
        <w:tc>
          <w:tcPr>
            <w:tcW w:w="865" w:type="dxa"/>
            <w:tcBorders>
              <w:top w:val="nil"/>
              <w:left w:val="nil"/>
              <w:bottom w:val="single" w:sz="4" w:space="0" w:color="auto"/>
              <w:right w:val="nil"/>
            </w:tcBorders>
            <w:shd w:val="clear" w:color="auto" w:fill="auto"/>
            <w:noWrap/>
            <w:hideMark/>
          </w:tcPr>
          <w:p w14:paraId="0F2C2341" w14:textId="230AE918" w:rsidR="001207FA" w:rsidRPr="001B6CFE" w:rsidRDefault="001207FA" w:rsidP="001207FA">
            <w:pPr>
              <w:spacing w:after="0" w:line="240" w:lineRule="auto"/>
              <w:jc w:val="right"/>
              <w:rPr>
                <w:lang w:eastAsia="en-AU"/>
              </w:rPr>
            </w:pPr>
            <w:r w:rsidRPr="00FA6DE8">
              <w:t>-4</w:t>
            </w:r>
          </w:p>
        </w:tc>
        <w:tc>
          <w:tcPr>
            <w:tcW w:w="551" w:type="dxa"/>
            <w:tcBorders>
              <w:top w:val="nil"/>
              <w:left w:val="nil"/>
              <w:bottom w:val="single" w:sz="4" w:space="0" w:color="auto"/>
              <w:right w:val="nil"/>
            </w:tcBorders>
            <w:shd w:val="clear" w:color="auto" w:fill="auto"/>
            <w:noWrap/>
            <w:hideMark/>
          </w:tcPr>
          <w:p w14:paraId="2B51252B" w14:textId="454DCC48" w:rsidR="001207FA" w:rsidRPr="001B6CFE" w:rsidRDefault="001207FA" w:rsidP="001207FA">
            <w:pPr>
              <w:spacing w:after="0" w:line="240" w:lineRule="auto"/>
              <w:rPr>
                <w:lang w:eastAsia="en-AU"/>
              </w:rPr>
            </w:pPr>
            <w:r w:rsidRPr="00FA6DE8">
              <w:t>**</w:t>
            </w:r>
          </w:p>
        </w:tc>
      </w:tr>
      <w:tr w:rsidR="001207FA" w:rsidRPr="001B6CFE" w14:paraId="307595CD" w14:textId="77777777" w:rsidTr="0000039F">
        <w:trPr>
          <w:trHeight w:val="300"/>
        </w:trPr>
        <w:tc>
          <w:tcPr>
            <w:tcW w:w="1003" w:type="dxa"/>
            <w:vMerge w:val="restart"/>
            <w:tcBorders>
              <w:top w:val="single" w:sz="4" w:space="0" w:color="auto"/>
              <w:left w:val="nil"/>
              <w:right w:val="nil"/>
            </w:tcBorders>
            <w:vAlign w:val="center"/>
          </w:tcPr>
          <w:p w14:paraId="5294E032" w14:textId="77777777" w:rsidR="001207FA" w:rsidRPr="001B6CFE" w:rsidRDefault="001207FA" w:rsidP="001207F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3469C42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8967B15" w14:textId="0410DB47" w:rsidR="001207FA" w:rsidRPr="001B6CFE" w:rsidRDefault="001207FA" w:rsidP="001207FA">
            <w:pPr>
              <w:spacing w:after="0" w:line="240" w:lineRule="auto"/>
              <w:jc w:val="right"/>
              <w:rPr>
                <w:lang w:eastAsia="en-AU"/>
              </w:rPr>
            </w:pPr>
            <w:r w:rsidRPr="00FA6DE8">
              <w:t>59.9</w:t>
            </w:r>
          </w:p>
        </w:tc>
        <w:tc>
          <w:tcPr>
            <w:tcW w:w="838" w:type="dxa"/>
            <w:tcBorders>
              <w:top w:val="single" w:sz="4" w:space="0" w:color="auto"/>
              <w:left w:val="nil"/>
              <w:bottom w:val="nil"/>
              <w:right w:val="nil"/>
            </w:tcBorders>
            <w:shd w:val="clear" w:color="auto" w:fill="auto"/>
            <w:noWrap/>
            <w:hideMark/>
          </w:tcPr>
          <w:p w14:paraId="1FFCC4F3" w14:textId="6F7E0CB9" w:rsidR="001207FA" w:rsidRPr="001B6CFE" w:rsidRDefault="001207FA" w:rsidP="001207FA">
            <w:pPr>
              <w:spacing w:after="0" w:line="240" w:lineRule="auto"/>
              <w:jc w:val="right"/>
              <w:rPr>
                <w:lang w:eastAsia="en-AU"/>
              </w:rPr>
            </w:pPr>
            <w:r w:rsidRPr="00FA6DE8">
              <w:t>59.6</w:t>
            </w:r>
          </w:p>
        </w:tc>
        <w:tc>
          <w:tcPr>
            <w:tcW w:w="732" w:type="dxa"/>
            <w:tcBorders>
              <w:top w:val="single" w:sz="4" w:space="0" w:color="auto"/>
              <w:left w:val="nil"/>
              <w:bottom w:val="nil"/>
              <w:right w:val="nil"/>
            </w:tcBorders>
            <w:shd w:val="clear" w:color="auto" w:fill="auto"/>
            <w:noWrap/>
            <w:hideMark/>
          </w:tcPr>
          <w:p w14:paraId="3F1C5C78" w14:textId="0CE1608E" w:rsidR="001207FA" w:rsidRPr="001B6CFE" w:rsidRDefault="001207FA" w:rsidP="001207FA">
            <w:pPr>
              <w:spacing w:after="0" w:line="240" w:lineRule="auto"/>
              <w:jc w:val="right"/>
              <w:rPr>
                <w:lang w:eastAsia="en-AU"/>
              </w:rPr>
            </w:pPr>
            <w:r w:rsidRPr="00FA6DE8">
              <w:t>59.8</w:t>
            </w:r>
          </w:p>
        </w:tc>
        <w:tc>
          <w:tcPr>
            <w:tcW w:w="909" w:type="dxa"/>
            <w:tcBorders>
              <w:top w:val="single" w:sz="4" w:space="0" w:color="auto"/>
              <w:left w:val="nil"/>
              <w:bottom w:val="nil"/>
              <w:right w:val="nil"/>
            </w:tcBorders>
            <w:shd w:val="clear" w:color="auto" w:fill="auto"/>
            <w:noWrap/>
            <w:hideMark/>
          </w:tcPr>
          <w:p w14:paraId="3E14384B" w14:textId="24E7CAAE" w:rsidR="001207FA" w:rsidRPr="001B6CFE" w:rsidRDefault="001207FA" w:rsidP="001207FA">
            <w:pPr>
              <w:spacing w:after="0" w:line="240" w:lineRule="auto"/>
              <w:jc w:val="right"/>
              <w:rPr>
                <w:lang w:eastAsia="en-AU"/>
              </w:rPr>
            </w:pPr>
            <w:r w:rsidRPr="00FA6DE8">
              <w:t>54</w:t>
            </w:r>
          </w:p>
        </w:tc>
        <w:tc>
          <w:tcPr>
            <w:tcW w:w="909" w:type="dxa"/>
            <w:tcBorders>
              <w:top w:val="single" w:sz="4" w:space="0" w:color="auto"/>
              <w:left w:val="nil"/>
              <w:bottom w:val="nil"/>
              <w:right w:val="nil"/>
            </w:tcBorders>
            <w:shd w:val="clear" w:color="auto" w:fill="auto"/>
            <w:noWrap/>
            <w:hideMark/>
          </w:tcPr>
          <w:p w14:paraId="28C060C7" w14:textId="0EE25E83" w:rsidR="001207FA" w:rsidRPr="001B6CFE" w:rsidRDefault="001207FA" w:rsidP="001207FA">
            <w:pPr>
              <w:spacing w:after="0" w:line="240" w:lineRule="auto"/>
              <w:jc w:val="right"/>
              <w:rPr>
                <w:lang w:eastAsia="en-AU"/>
              </w:rPr>
            </w:pPr>
            <w:r w:rsidRPr="00FA6DE8">
              <w:t>55</w:t>
            </w:r>
          </w:p>
        </w:tc>
        <w:tc>
          <w:tcPr>
            <w:tcW w:w="909" w:type="dxa"/>
            <w:tcBorders>
              <w:top w:val="single" w:sz="4" w:space="0" w:color="auto"/>
              <w:left w:val="nil"/>
              <w:bottom w:val="nil"/>
              <w:right w:val="nil"/>
            </w:tcBorders>
            <w:shd w:val="clear" w:color="auto" w:fill="auto"/>
            <w:noWrap/>
            <w:hideMark/>
          </w:tcPr>
          <w:p w14:paraId="774D695D" w14:textId="32F89393" w:rsidR="001207FA" w:rsidRPr="001B6CFE" w:rsidRDefault="001207FA" w:rsidP="001207FA">
            <w:pPr>
              <w:spacing w:after="0" w:line="240" w:lineRule="auto"/>
              <w:jc w:val="right"/>
              <w:rPr>
                <w:lang w:eastAsia="en-AU"/>
              </w:rPr>
            </w:pPr>
            <w:r w:rsidRPr="00FA6DE8">
              <w:t>54</w:t>
            </w:r>
          </w:p>
        </w:tc>
        <w:tc>
          <w:tcPr>
            <w:tcW w:w="791" w:type="dxa"/>
            <w:tcBorders>
              <w:top w:val="single" w:sz="4" w:space="0" w:color="auto"/>
              <w:left w:val="nil"/>
              <w:bottom w:val="nil"/>
              <w:right w:val="nil"/>
            </w:tcBorders>
            <w:shd w:val="clear" w:color="auto" w:fill="auto"/>
            <w:noWrap/>
            <w:hideMark/>
          </w:tcPr>
          <w:p w14:paraId="6FD00207" w14:textId="5867A063" w:rsidR="001207FA" w:rsidRPr="001B6CFE" w:rsidRDefault="001207FA" w:rsidP="001207FA">
            <w:pPr>
              <w:spacing w:after="0" w:line="240" w:lineRule="auto"/>
              <w:jc w:val="right"/>
              <w:rPr>
                <w:lang w:eastAsia="en-AU"/>
              </w:rPr>
            </w:pPr>
            <w:r w:rsidRPr="00FA6DE8">
              <w:t>132</w:t>
            </w:r>
          </w:p>
        </w:tc>
        <w:tc>
          <w:tcPr>
            <w:tcW w:w="791" w:type="dxa"/>
            <w:tcBorders>
              <w:top w:val="single" w:sz="4" w:space="0" w:color="auto"/>
              <w:left w:val="nil"/>
              <w:bottom w:val="nil"/>
              <w:right w:val="nil"/>
            </w:tcBorders>
            <w:shd w:val="clear" w:color="auto" w:fill="auto"/>
            <w:noWrap/>
            <w:hideMark/>
          </w:tcPr>
          <w:p w14:paraId="19EAC074" w14:textId="5D06C89B" w:rsidR="001207FA" w:rsidRPr="001B6CFE" w:rsidRDefault="001207FA" w:rsidP="001207FA">
            <w:pPr>
              <w:spacing w:after="0" w:line="240" w:lineRule="auto"/>
              <w:jc w:val="right"/>
              <w:rPr>
                <w:lang w:eastAsia="en-AU"/>
              </w:rPr>
            </w:pPr>
            <w:r w:rsidRPr="00FA6DE8">
              <w:t>126</w:t>
            </w:r>
          </w:p>
        </w:tc>
        <w:tc>
          <w:tcPr>
            <w:tcW w:w="791" w:type="dxa"/>
            <w:tcBorders>
              <w:top w:val="single" w:sz="4" w:space="0" w:color="auto"/>
              <w:left w:val="nil"/>
              <w:bottom w:val="nil"/>
              <w:right w:val="nil"/>
            </w:tcBorders>
            <w:shd w:val="clear" w:color="auto" w:fill="auto"/>
            <w:noWrap/>
            <w:hideMark/>
          </w:tcPr>
          <w:p w14:paraId="5DE5E9FF" w14:textId="19D564CD" w:rsidR="001207FA" w:rsidRPr="001B6CFE" w:rsidRDefault="001207FA" w:rsidP="001207FA">
            <w:pPr>
              <w:spacing w:after="0" w:line="240" w:lineRule="auto"/>
              <w:jc w:val="right"/>
              <w:rPr>
                <w:lang w:eastAsia="en-AU"/>
              </w:rPr>
            </w:pPr>
            <w:r w:rsidRPr="00FA6DE8">
              <w:t>116</w:t>
            </w:r>
          </w:p>
        </w:tc>
        <w:tc>
          <w:tcPr>
            <w:tcW w:w="595" w:type="dxa"/>
            <w:tcBorders>
              <w:top w:val="single" w:sz="4" w:space="0" w:color="auto"/>
              <w:left w:val="nil"/>
              <w:bottom w:val="nil"/>
              <w:right w:val="nil"/>
            </w:tcBorders>
            <w:shd w:val="clear" w:color="auto" w:fill="auto"/>
            <w:noWrap/>
            <w:hideMark/>
          </w:tcPr>
          <w:p w14:paraId="584EBCE4" w14:textId="5E51FB41" w:rsidR="001207FA" w:rsidRPr="001B6CFE" w:rsidRDefault="001207FA" w:rsidP="001207FA">
            <w:pPr>
              <w:spacing w:after="0" w:line="240" w:lineRule="auto"/>
              <w:jc w:val="right"/>
              <w:rPr>
                <w:lang w:eastAsia="en-AU"/>
              </w:rPr>
            </w:pPr>
            <w:r w:rsidRPr="00FA6DE8">
              <w:t>24.9</w:t>
            </w:r>
          </w:p>
        </w:tc>
        <w:tc>
          <w:tcPr>
            <w:tcW w:w="591" w:type="dxa"/>
            <w:tcBorders>
              <w:top w:val="single" w:sz="4" w:space="0" w:color="auto"/>
              <w:left w:val="nil"/>
              <w:bottom w:val="nil"/>
              <w:right w:val="nil"/>
            </w:tcBorders>
            <w:shd w:val="clear" w:color="auto" w:fill="auto"/>
            <w:noWrap/>
            <w:hideMark/>
          </w:tcPr>
          <w:p w14:paraId="5FB16E30" w14:textId="285E4B50" w:rsidR="001207FA" w:rsidRPr="001B6CFE" w:rsidRDefault="001207FA" w:rsidP="001207FA">
            <w:pPr>
              <w:spacing w:after="0" w:line="240" w:lineRule="auto"/>
              <w:jc w:val="right"/>
              <w:rPr>
                <w:lang w:eastAsia="en-AU"/>
              </w:rPr>
            </w:pPr>
            <w:r w:rsidRPr="00FA6DE8">
              <w:t>24.8</w:t>
            </w:r>
          </w:p>
        </w:tc>
        <w:tc>
          <w:tcPr>
            <w:tcW w:w="657" w:type="dxa"/>
            <w:tcBorders>
              <w:top w:val="single" w:sz="4" w:space="0" w:color="auto"/>
              <w:left w:val="nil"/>
              <w:bottom w:val="nil"/>
              <w:right w:val="nil"/>
            </w:tcBorders>
            <w:shd w:val="clear" w:color="auto" w:fill="auto"/>
            <w:noWrap/>
            <w:hideMark/>
          </w:tcPr>
          <w:p w14:paraId="34DD0ED7" w14:textId="63563F25" w:rsidR="001207FA" w:rsidRPr="001B6CFE" w:rsidRDefault="001207FA" w:rsidP="001207FA">
            <w:pPr>
              <w:spacing w:after="0" w:line="240" w:lineRule="auto"/>
              <w:jc w:val="right"/>
              <w:rPr>
                <w:lang w:eastAsia="en-AU"/>
              </w:rPr>
            </w:pPr>
            <w:r w:rsidRPr="00FA6DE8">
              <w:t>23.2</w:t>
            </w:r>
          </w:p>
        </w:tc>
        <w:tc>
          <w:tcPr>
            <w:tcW w:w="774" w:type="dxa"/>
            <w:tcBorders>
              <w:top w:val="single" w:sz="4" w:space="0" w:color="auto"/>
              <w:left w:val="nil"/>
              <w:bottom w:val="nil"/>
              <w:right w:val="nil"/>
            </w:tcBorders>
            <w:shd w:val="clear" w:color="auto" w:fill="auto"/>
            <w:noWrap/>
            <w:hideMark/>
          </w:tcPr>
          <w:p w14:paraId="1F8F1B0F" w14:textId="5BCA581D" w:rsidR="001207FA" w:rsidRPr="001B6CFE" w:rsidRDefault="001207FA" w:rsidP="001207FA">
            <w:pPr>
              <w:spacing w:after="0" w:line="240" w:lineRule="auto"/>
              <w:jc w:val="right"/>
              <w:rPr>
                <w:lang w:eastAsia="en-AU"/>
              </w:rPr>
            </w:pPr>
            <w:r w:rsidRPr="00FA6DE8">
              <w:t>144.3</w:t>
            </w:r>
          </w:p>
        </w:tc>
        <w:tc>
          <w:tcPr>
            <w:tcW w:w="766" w:type="dxa"/>
            <w:tcBorders>
              <w:top w:val="single" w:sz="4" w:space="0" w:color="auto"/>
              <w:left w:val="nil"/>
              <w:bottom w:val="nil"/>
              <w:right w:val="nil"/>
            </w:tcBorders>
            <w:shd w:val="clear" w:color="auto" w:fill="auto"/>
            <w:noWrap/>
            <w:hideMark/>
          </w:tcPr>
          <w:p w14:paraId="500DD6D4" w14:textId="1E85C98B" w:rsidR="001207FA" w:rsidRPr="001B6CFE" w:rsidRDefault="001207FA" w:rsidP="001207FA">
            <w:pPr>
              <w:spacing w:after="0" w:line="240" w:lineRule="auto"/>
              <w:jc w:val="right"/>
              <w:rPr>
                <w:lang w:eastAsia="en-AU"/>
              </w:rPr>
            </w:pPr>
            <w:r w:rsidRPr="00FA6DE8">
              <w:t>143.4</w:t>
            </w:r>
          </w:p>
        </w:tc>
        <w:tc>
          <w:tcPr>
            <w:tcW w:w="865" w:type="dxa"/>
            <w:tcBorders>
              <w:top w:val="single" w:sz="4" w:space="0" w:color="auto"/>
              <w:left w:val="nil"/>
              <w:bottom w:val="nil"/>
              <w:right w:val="nil"/>
            </w:tcBorders>
            <w:shd w:val="clear" w:color="auto" w:fill="auto"/>
            <w:noWrap/>
            <w:hideMark/>
          </w:tcPr>
          <w:p w14:paraId="3DF76EB0" w14:textId="275AD5C8" w:rsidR="001207FA" w:rsidRPr="001B6CFE" w:rsidRDefault="001207FA" w:rsidP="001207FA">
            <w:pPr>
              <w:spacing w:after="0" w:line="240" w:lineRule="auto"/>
              <w:jc w:val="right"/>
              <w:rPr>
                <w:lang w:eastAsia="en-AU"/>
              </w:rPr>
            </w:pPr>
            <w:r w:rsidRPr="00FA6DE8">
              <w:t>144</w:t>
            </w:r>
          </w:p>
        </w:tc>
        <w:tc>
          <w:tcPr>
            <w:tcW w:w="551" w:type="dxa"/>
            <w:tcBorders>
              <w:top w:val="single" w:sz="4" w:space="0" w:color="auto"/>
              <w:left w:val="nil"/>
              <w:bottom w:val="nil"/>
              <w:right w:val="nil"/>
            </w:tcBorders>
            <w:shd w:val="clear" w:color="auto" w:fill="auto"/>
            <w:noWrap/>
            <w:hideMark/>
          </w:tcPr>
          <w:p w14:paraId="585E3073" w14:textId="77777777" w:rsidR="001207FA" w:rsidRPr="001B6CFE" w:rsidRDefault="001207FA" w:rsidP="001207FA">
            <w:pPr>
              <w:spacing w:after="0" w:line="240" w:lineRule="auto"/>
              <w:rPr>
                <w:lang w:eastAsia="en-AU"/>
              </w:rPr>
            </w:pPr>
          </w:p>
        </w:tc>
      </w:tr>
      <w:tr w:rsidR="001207FA" w:rsidRPr="001B6CFE" w14:paraId="474EAEC6" w14:textId="77777777" w:rsidTr="0000039F">
        <w:trPr>
          <w:trHeight w:val="300"/>
        </w:trPr>
        <w:tc>
          <w:tcPr>
            <w:tcW w:w="1003" w:type="dxa"/>
            <w:vMerge/>
            <w:tcBorders>
              <w:left w:val="nil"/>
              <w:right w:val="nil"/>
            </w:tcBorders>
            <w:vAlign w:val="center"/>
          </w:tcPr>
          <w:p w14:paraId="2A00B42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80B744F"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6A79F37B" w14:textId="326443BA" w:rsidR="001207FA" w:rsidRPr="001B6CFE" w:rsidRDefault="001207FA" w:rsidP="001207FA">
            <w:pPr>
              <w:spacing w:after="0" w:line="240" w:lineRule="auto"/>
              <w:jc w:val="right"/>
              <w:rPr>
                <w:lang w:eastAsia="en-AU"/>
              </w:rPr>
            </w:pPr>
            <w:r w:rsidRPr="00FA6DE8">
              <w:t>31.2</w:t>
            </w:r>
          </w:p>
        </w:tc>
        <w:tc>
          <w:tcPr>
            <w:tcW w:w="838" w:type="dxa"/>
            <w:tcBorders>
              <w:top w:val="nil"/>
              <w:left w:val="nil"/>
              <w:bottom w:val="nil"/>
              <w:right w:val="nil"/>
            </w:tcBorders>
            <w:shd w:val="clear" w:color="auto" w:fill="auto"/>
            <w:noWrap/>
            <w:hideMark/>
          </w:tcPr>
          <w:p w14:paraId="637EAE64" w14:textId="1781DE56" w:rsidR="001207FA" w:rsidRPr="001B6CFE" w:rsidRDefault="001207FA" w:rsidP="001207FA">
            <w:pPr>
              <w:spacing w:after="0" w:line="240" w:lineRule="auto"/>
              <w:jc w:val="right"/>
              <w:rPr>
                <w:lang w:eastAsia="en-AU"/>
              </w:rPr>
            </w:pPr>
            <w:r w:rsidRPr="00FA6DE8">
              <w:t>28.9</w:t>
            </w:r>
          </w:p>
        </w:tc>
        <w:tc>
          <w:tcPr>
            <w:tcW w:w="732" w:type="dxa"/>
            <w:tcBorders>
              <w:top w:val="nil"/>
              <w:left w:val="nil"/>
              <w:bottom w:val="nil"/>
              <w:right w:val="nil"/>
            </w:tcBorders>
            <w:shd w:val="clear" w:color="auto" w:fill="auto"/>
            <w:noWrap/>
            <w:hideMark/>
          </w:tcPr>
          <w:p w14:paraId="0DF52413" w14:textId="39FC54D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1075960B" w14:textId="28383696"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0A09CCC3" w14:textId="13563954" w:rsidR="001207FA" w:rsidRPr="001B6CFE" w:rsidRDefault="001207FA" w:rsidP="001207FA">
            <w:pPr>
              <w:spacing w:after="0" w:line="240" w:lineRule="auto"/>
              <w:jc w:val="right"/>
              <w:rPr>
                <w:lang w:eastAsia="en-AU"/>
              </w:rPr>
            </w:pPr>
            <w:r w:rsidRPr="00FA6DE8">
              <w:t>26</w:t>
            </w:r>
          </w:p>
        </w:tc>
        <w:tc>
          <w:tcPr>
            <w:tcW w:w="909" w:type="dxa"/>
            <w:tcBorders>
              <w:top w:val="nil"/>
              <w:left w:val="nil"/>
              <w:bottom w:val="nil"/>
              <w:right w:val="nil"/>
            </w:tcBorders>
            <w:shd w:val="clear" w:color="auto" w:fill="auto"/>
            <w:noWrap/>
            <w:hideMark/>
          </w:tcPr>
          <w:p w14:paraId="35010120" w14:textId="15A37E0C" w:rsidR="001207FA" w:rsidRPr="001B6CFE" w:rsidRDefault="001207FA" w:rsidP="001207FA">
            <w:pPr>
              <w:spacing w:after="0" w:line="240" w:lineRule="auto"/>
              <w:jc w:val="right"/>
              <w:rPr>
                <w:lang w:eastAsia="en-AU"/>
              </w:rPr>
            </w:pPr>
            <w:r w:rsidRPr="00FA6DE8">
              <w:t>29</w:t>
            </w:r>
          </w:p>
        </w:tc>
        <w:tc>
          <w:tcPr>
            <w:tcW w:w="791" w:type="dxa"/>
            <w:tcBorders>
              <w:top w:val="nil"/>
              <w:left w:val="nil"/>
              <w:bottom w:val="nil"/>
              <w:right w:val="nil"/>
            </w:tcBorders>
            <w:shd w:val="clear" w:color="auto" w:fill="auto"/>
            <w:noWrap/>
            <w:hideMark/>
          </w:tcPr>
          <w:p w14:paraId="0294E984" w14:textId="4AC2E800" w:rsidR="001207FA" w:rsidRPr="001B6CFE" w:rsidRDefault="001207FA" w:rsidP="001207FA">
            <w:pPr>
              <w:spacing w:after="0" w:line="240" w:lineRule="auto"/>
              <w:jc w:val="right"/>
              <w:rPr>
                <w:lang w:eastAsia="en-AU"/>
              </w:rPr>
            </w:pPr>
            <w:r w:rsidRPr="00FA6DE8">
              <w:t>103</w:t>
            </w:r>
          </w:p>
        </w:tc>
        <w:tc>
          <w:tcPr>
            <w:tcW w:w="791" w:type="dxa"/>
            <w:tcBorders>
              <w:top w:val="nil"/>
              <w:left w:val="nil"/>
              <w:bottom w:val="nil"/>
              <w:right w:val="nil"/>
            </w:tcBorders>
            <w:shd w:val="clear" w:color="auto" w:fill="auto"/>
            <w:noWrap/>
            <w:hideMark/>
          </w:tcPr>
          <w:p w14:paraId="25CF2BF8" w14:textId="0580DC40" w:rsidR="001207FA" w:rsidRPr="001B6CFE" w:rsidRDefault="001207FA" w:rsidP="001207FA">
            <w:pPr>
              <w:spacing w:after="0" w:line="240" w:lineRule="auto"/>
              <w:jc w:val="right"/>
              <w:rPr>
                <w:lang w:eastAsia="en-AU"/>
              </w:rPr>
            </w:pPr>
            <w:r w:rsidRPr="00FA6DE8">
              <w:t>90</w:t>
            </w:r>
          </w:p>
        </w:tc>
        <w:tc>
          <w:tcPr>
            <w:tcW w:w="791" w:type="dxa"/>
            <w:tcBorders>
              <w:top w:val="nil"/>
              <w:left w:val="nil"/>
              <w:bottom w:val="nil"/>
              <w:right w:val="nil"/>
            </w:tcBorders>
            <w:shd w:val="clear" w:color="auto" w:fill="auto"/>
            <w:noWrap/>
            <w:hideMark/>
          </w:tcPr>
          <w:p w14:paraId="17D699B9" w14:textId="58CDDB24" w:rsidR="001207FA" w:rsidRPr="001B6CFE" w:rsidRDefault="001207FA" w:rsidP="001207FA">
            <w:pPr>
              <w:spacing w:after="0" w:line="240" w:lineRule="auto"/>
              <w:jc w:val="right"/>
              <w:rPr>
                <w:lang w:eastAsia="en-AU"/>
              </w:rPr>
            </w:pPr>
            <w:r w:rsidRPr="00FA6DE8">
              <w:t>93</w:t>
            </w:r>
          </w:p>
        </w:tc>
        <w:tc>
          <w:tcPr>
            <w:tcW w:w="595" w:type="dxa"/>
            <w:tcBorders>
              <w:top w:val="nil"/>
              <w:left w:val="nil"/>
              <w:bottom w:val="nil"/>
              <w:right w:val="nil"/>
            </w:tcBorders>
            <w:shd w:val="clear" w:color="auto" w:fill="auto"/>
            <w:noWrap/>
            <w:hideMark/>
          </w:tcPr>
          <w:p w14:paraId="1ED40369" w14:textId="3E96CA94" w:rsidR="001207FA" w:rsidRPr="001B6CFE" w:rsidRDefault="001207FA" w:rsidP="001207FA">
            <w:pPr>
              <w:spacing w:after="0" w:line="240" w:lineRule="auto"/>
              <w:jc w:val="right"/>
              <w:rPr>
                <w:lang w:eastAsia="en-AU"/>
              </w:rPr>
            </w:pPr>
            <w:r w:rsidRPr="00FA6DE8">
              <w:t>18.8</w:t>
            </w:r>
          </w:p>
        </w:tc>
        <w:tc>
          <w:tcPr>
            <w:tcW w:w="591" w:type="dxa"/>
            <w:tcBorders>
              <w:top w:val="nil"/>
              <w:left w:val="nil"/>
              <w:bottom w:val="nil"/>
              <w:right w:val="nil"/>
            </w:tcBorders>
            <w:shd w:val="clear" w:color="auto" w:fill="auto"/>
            <w:noWrap/>
            <w:hideMark/>
          </w:tcPr>
          <w:p w14:paraId="46938546" w14:textId="57E12BCE" w:rsidR="001207FA" w:rsidRPr="001B6CFE" w:rsidRDefault="001207FA" w:rsidP="001207FA">
            <w:pPr>
              <w:spacing w:after="0" w:line="240" w:lineRule="auto"/>
              <w:jc w:val="right"/>
              <w:rPr>
                <w:lang w:eastAsia="en-AU"/>
              </w:rPr>
            </w:pPr>
            <w:r w:rsidRPr="00FA6DE8">
              <w:t>16</w:t>
            </w:r>
          </w:p>
        </w:tc>
        <w:tc>
          <w:tcPr>
            <w:tcW w:w="657" w:type="dxa"/>
            <w:tcBorders>
              <w:top w:val="nil"/>
              <w:left w:val="nil"/>
              <w:bottom w:val="nil"/>
              <w:right w:val="nil"/>
            </w:tcBorders>
            <w:shd w:val="clear" w:color="auto" w:fill="auto"/>
            <w:noWrap/>
            <w:hideMark/>
          </w:tcPr>
          <w:p w14:paraId="246C95C3" w14:textId="4CDBEBBD"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74BA30AE" w14:textId="1F8E01C3" w:rsidR="001207FA" w:rsidRPr="001B6CFE" w:rsidRDefault="001207FA" w:rsidP="001207FA">
            <w:pPr>
              <w:spacing w:after="0" w:line="240" w:lineRule="auto"/>
              <w:jc w:val="right"/>
              <w:rPr>
                <w:lang w:eastAsia="en-AU"/>
              </w:rPr>
            </w:pPr>
            <w:r w:rsidRPr="00FA6DE8">
              <w:t>75.2</w:t>
            </w:r>
          </w:p>
        </w:tc>
        <w:tc>
          <w:tcPr>
            <w:tcW w:w="766" w:type="dxa"/>
            <w:tcBorders>
              <w:top w:val="nil"/>
              <w:left w:val="nil"/>
              <w:bottom w:val="nil"/>
              <w:right w:val="nil"/>
            </w:tcBorders>
            <w:shd w:val="clear" w:color="auto" w:fill="auto"/>
            <w:noWrap/>
            <w:hideMark/>
          </w:tcPr>
          <w:p w14:paraId="25EA710F" w14:textId="0F60B10C" w:rsidR="001207FA" w:rsidRPr="001B6CFE" w:rsidRDefault="001207FA" w:rsidP="001207FA">
            <w:pPr>
              <w:spacing w:after="0" w:line="240" w:lineRule="auto"/>
              <w:jc w:val="right"/>
              <w:rPr>
                <w:lang w:eastAsia="en-AU"/>
              </w:rPr>
            </w:pPr>
            <w:r w:rsidRPr="00FA6DE8">
              <w:t>69.5</w:t>
            </w:r>
          </w:p>
        </w:tc>
        <w:tc>
          <w:tcPr>
            <w:tcW w:w="865" w:type="dxa"/>
            <w:tcBorders>
              <w:top w:val="nil"/>
              <w:left w:val="nil"/>
              <w:bottom w:val="nil"/>
              <w:right w:val="nil"/>
            </w:tcBorders>
            <w:shd w:val="clear" w:color="auto" w:fill="auto"/>
            <w:noWrap/>
            <w:hideMark/>
          </w:tcPr>
          <w:p w14:paraId="2E000B04" w14:textId="1D94E061"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52B365A1" w14:textId="77777777" w:rsidR="001207FA" w:rsidRPr="001B6CFE" w:rsidRDefault="001207FA" w:rsidP="001207FA">
            <w:pPr>
              <w:spacing w:after="0" w:line="240" w:lineRule="auto"/>
              <w:rPr>
                <w:lang w:eastAsia="en-AU"/>
              </w:rPr>
            </w:pPr>
          </w:p>
        </w:tc>
      </w:tr>
      <w:tr w:rsidR="001207FA" w:rsidRPr="001B6CFE" w14:paraId="5101C356" w14:textId="77777777" w:rsidTr="0000039F">
        <w:trPr>
          <w:trHeight w:val="300"/>
        </w:trPr>
        <w:tc>
          <w:tcPr>
            <w:tcW w:w="1003" w:type="dxa"/>
            <w:vMerge/>
            <w:tcBorders>
              <w:left w:val="nil"/>
              <w:right w:val="nil"/>
            </w:tcBorders>
            <w:vAlign w:val="center"/>
          </w:tcPr>
          <w:p w14:paraId="3093C13D"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F691CCC"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6E829D91" w14:textId="43699C72" w:rsidR="001207FA" w:rsidRPr="001B6CFE" w:rsidRDefault="001207FA" w:rsidP="001207FA">
            <w:pPr>
              <w:spacing w:after="0" w:line="240" w:lineRule="auto"/>
              <w:jc w:val="right"/>
              <w:rPr>
                <w:lang w:eastAsia="en-AU"/>
              </w:rPr>
            </w:pPr>
            <w:r w:rsidRPr="00FA6DE8">
              <w:t>13.4</w:t>
            </w:r>
          </w:p>
        </w:tc>
        <w:tc>
          <w:tcPr>
            <w:tcW w:w="838" w:type="dxa"/>
            <w:tcBorders>
              <w:top w:val="nil"/>
              <w:left w:val="nil"/>
              <w:bottom w:val="nil"/>
              <w:right w:val="nil"/>
            </w:tcBorders>
            <w:shd w:val="clear" w:color="auto" w:fill="auto"/>
            <w:noWrap/>
            <w:hideMark/>
          </w:tcPr>
          <w:p w14:paraId="23E3AD40" w14:textId="2E3D78AB" w:rsidR="001207FA" w:rsidRPr="001B6CFE" w:rsidRDefault="001207FA" w:rsidP="001207FA">
            <w:pPr>
              <w:spacing w:after="0" w:line="240" w:lineRule="auto"/>
              <w:jc w:val="right"/>
              <w:rPr>
                <w:lang w:eastAsia="en-AU"/>
              </w:rPr>
            </w:pPr>
            <w:r w:rsidRPr="00FA6DE8">
              <w:t>14.2</w:t>
            </w:r>
          </w:p>
        </w:tc>
        <w:tc>
          <w:tcPr>
            <w:tcW w:w="732" w:type="dxa"/>
            <w:tcBorders>
              <w:top w:val="nil"/>
              <w:left w:val="nil"/>
              <w:bottom w:val="nil"/>
              <w:right w:val="nil"/>
            </w:tcBorders>
            <w:shd w:val="clear" w:color="auto" w:fill="auto"/>
            <w:noWrap/>
            <w:hideMark/>
          </w:tcPr>
          <w:p w14:paraId="707A478A" w14:textId="656D2281" w:rsidR="001207FA" w:rsidRPr="001B6CFE" w:rsidRDefault="001207FA" w:rsidP="001207FA">
            <w:pPr>
              <w:spacing w:after="0" w:line="240" w:lineRule="auto"/>
              <w:jc w:val="right"/>
              <w:rPr>
                <w:lang w:eastAsia="en-AU"/>
              </w:rPr>
            </w:pPr>
            <w:r w:rsidRPr="00FA6DE8">
              <w:t>13.1</w:t>
            </w:r>
          </w:p>
        </w:tc>
        <w:tc>
          <w:tcPr>
            <w:tcW w:w="909" w:type="dxa"/>
            <w:tcBorders>
              <w:top w:val="nil"/>
              <w:left w:val="nil"/>
              <w:bottom w:val="nil"/>
              <w:right w:val="nil"/>
            </w:tcBorders>
            <w:shd w:val="clear" w:color="auto" w:fill="auto"/>
            <w:noWrap/>
            <w:hideMark/>
          </w:tcPr>
          <w:p w14:paraId="1E176A6D" w14:textId="51871B44"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035AA3A7" w14:textId="46472C6D"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4744FF28" w14:textId="5593CA6E" w:rsidR="001207FA" w:rsidRPr="001B6CFE" w:rsidRDefault="001207FA" w:rsidP="001207FA">
            <w:pPr>
              <w:spacing w:after="0" w:line="240" w:lineRule="auto"/>
              <w:jc w:val="right"/>
              <w:rPr>
                <w:lang w:eastAsia="en-AU"/>
              </w:rPr>
            </w:pPr>
            <w:r w:rsidRPr="00FA6DE8">
              <w:t>13</w:t>
            </w:r>
          </w:p>
        </w:tc>
        <w:tc>
          <w:tcPr>
            <w:tcW w:w="791" w:type="dxa"/>
            <w:tcBorders>
              <w:top w:val="nil"/>
              <w:left w:val="nil"/>
              <w:bottom w:val="nil"/>
              <w:right w:val="nil"/>
            </w:tcBorders>
            <w:shd w:val="clear" w:color="auto" w:fill="auto"/>
            <w:noWrap/>
            <w:hideMark/>
          </w:tcPr>
          <w:p w14:paraId="3CFD71EE" w14:textId="53943A06" w:rsidR="001207FA" w:rsidRPr="001B6CFE" w:rsidRDefault="001207FA" w:rsidP="001207FA">
            <w:pPr>
              <w:spacing w:after="0" w:line="240" w:lineRule="auto"/>
              <w:jc w:val="right"/>
              <w:rPr>
                <w:lang w:eastAsia="en-AU"/>
              </w:rPr>
            </w:pPr>
            <w:r w:rsidRPr="00FA6DE8">
              <w:t>85</w:t>
            </w:r>
          </w:p>
        </w:tc>
        <w:tc>
          <w:tcPr>
            <w:tcW w:w="791" w:type="dxa"/>
            <w:tcBorders>
              <w:top w:val="nil"/>
              <w:left w:val="nil"/>
              <w:bottom w:val="nil"/>
              <w:right w:val="nil"/>
            </w:tcBorders>
            <w:shd w:val="clear" w:color="auto" w:fill="auto"/>
            <w:noWrap/>
            <w:hideMark/>
          </w:tcPr>
          <w:p w14:paraId="62088D7A" w14:textId="4C4FEC0B"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D286F3D" w14:textId="14CBE37D" w:rsidR="001207FA" w:rsidRPr="001B6CFE" w:rsidRDefault="001207FA" w:rsidP="001207FA">
            <w:pPr>
              <w:spacing w:after="0" w:line="240" w:lineRule="auto"/>
              <w:jc w:val="right"/>
              <w:rPr>
                <w:lang w:eastAsia="en-AU"/>
              </w:rPr>
            </w:pPr>
            <w:r w:rsidRPr="00FA6DE8">
              <w:t>83</w:t>
            </w:r>
          </w:p>
        </w:tc>
        <w:tc>
          <w:tcPr>
            <w:tcW w:w="595" w:type="dxa"/>
            <w:tcBorders>
              <w:top w:val="nil"/>
              <w:left w:val="nil"/>
              <w:bottom w:val="nil"/>
              <w:right w:val="nil"/>
            </w:tcBorders>
            <w:shd w:val="clear" w:color="auto" w:fill="auto"/>
            <w:noWrap/>
            <w:hideMark/>
          </w:tcPr>
          <w:p w14:paraId="134062E9" w14:textId="58913C03" w:rsidR="001207FA" w:rsidRPr="001B6CFE" w:rsidRDefault="001207FA" w:rsidP="001207FA">
            <w:pPr>
              <w:spacing w:after="0" w:line="240" w:lineRule="auto"/>
              <w:jc w:val="right"/>
              <w:rPr>
                <w:lang w:eastAsia="en-AU"/>
              </w:rPr>
            </w:pPr>
            <w:r w:rsidRPr="00FA6DE8">
              <w:t>15</w:t>
            </w:r>
          </w:p>
        </w:tc>
        <w:tc>
          <w:tcPr>
            <w:tcW w:w="591" w:type="dxa"/>
            <w:tcBorders>
              <w:top w:val="nil"/>
              <w:left w:val="nil"/>
              <w:bottom w:val="nil"/>
              <w:right w:val="nil"/>
            </w:tcBorders>
            <w:shd w:val="clear" w:color="auto" w:fill="auto"/>
            <w:noWrap/>
            <w:hideMark/>
          </w:tcPr>
          <w:p w14:paraId="281F3FEA" w14:textId="73F10278" w:rsidR="001207FA" w:rsidRPr="001B6CFE" w:rsidRDefault="001207FA" w:rsidP="001207FA">
            <w:pPr>
              <w:spacing w:after="0" w:line="240" w:lineRule="auto"/>
              <w:jc w:val="right"/>
              <w:rPr>
                <w:lang w:eastAsia="en-AU"/>
              </w:rPr>
            </w:pPr>
            <w:r w:rsidRPr="00FA6DE8">
              <w:t>14.4</w:t>
            </w:r>
          </w:p>
        </w:tc>
        <w:tc>
          <w:tcPr>
            <w:tcW w:w="657" w:type="dxa"/>
            <w:tcBorders>
              <w:top w:val="nil"/>
              <w:left w:val="nil"/>
              <w:bottom w:val="nil"/>
              <w:right w:val="nil"/>
            </w:tcBorders>
            <w:shd w:val="clear" w:color="auto" w:fill="auto"/>
            <w:noWrap/>
            <w:hideMark/>
          </w:tcPr>
          <w:p w14:paraId="51E3C17C" w14:textId="01E1F631" w:rsidR="001207FA" w:rsidRPr="001B6CFE" w:rsidRDefault="001207FA" w:rsidP="001207FA">
            <w:pPr>
              <w:spacing w:after="0" w:line="240" w:lineRule="auto"/>
              <w:jc w:val="right"/>
              <w:rPr>
                <w:lang w:eastAsia="en-AU"/>
              </w:rPr>
            </w:pPr>
            <w:r w:rsidRPr="00FA6DE8">
              <w:t>14.3</w:t>
            </w:r>
          </w:p>
        </w:tc>
        <w:tc>
          <w:tcPr>
            <w:tcW w:w="774" w:type="dxa"/>
            <w:tcBorders>
              <w:top w:val="nil"/>
              <w:left w:val="nil"/>
              <w:bottom w:val="nil"/>
              <w:right w:val="nil"/>
            </w:tcBorders>
            <w:shd w:val="clear" w:color="auto" w:fill="auto"/>
            <w:noWrap/>
            <w:hideMark/>
          </w:tcPr>
          <w:p w14:paraId="298284D8" w14:textId="3F8B772E" w:rsidR="001207FA" w:rsidRPr="001B6CFE" w:rsidRDefault="001207FA" w:rsidP="001207FA">
            <w:pPr>
              <w:spacing w:after="0" w:line="240" w:lineRule="auto"/>
              <w:jc w:val="right"/>
              <w:rPr>
                <w:lang w:eastAsia="en-AU"/>
              </w:rPr>
            </w:pPr>
            <w:r w:rsidRPr="00FA6DE8">
              <w:t>32.4</w:t>
            </w:r>
          </w:p>
        </w:tc>
        <w:tc>
          <w:tcPr>
            <w:tcW w:w="766" w:type="dxa"/>
            <w:tcBorders>
              <w:top w:val="nil"/>
              <w:left w:val="nil"/>
              <w:bottom w:val="nil"/>
              <w:right w:val="nil"/>
            </w:tcBorders>
            <w:shd w:val="clear" w:color="auto" w:fill="auto"/>
            <w:noWrap/>
            <w:hideMark/>
          </w:tcPr>
          <w:p w14:paraId="0F2F214C" w14:textId="009EAD46" w:rsidR="001207FA" w:rsidRPr="001B6CFE" w:rsidRDefault="001207FA" w:rsidP="001207FA">
            <w:pPr>
              <w:spacing w:after="0" w:line="240" w:lineRule="auto"/>
              <w:jc w:val="right"/>
              <w:rPr>
                <w:lang w:eastAsia="en-AU"/>
              </w:rPr>
            </w:pPr>
            <w:r w:rsidRPr="00FA6DE8">
              <w:t>34.2</w:t>
            </w:r>
          </w:p>
        </w:tc>
        <w:tc>
          <w:tcPr>
            <w:tcW w:w="865" w:type="dxa"/>
            <w:tcBorders>
              <w:top w:val="nil"/>
              <w:left w:val="nil"/>
              <w:bottom w:val="nil"/>
              <w:right w:val="nil"/>
            </w:tcBorders>
            <w:shd w:val="clear" w:color="auto" w:fill="auto"/>
            <w:noWrap/>
            <w:hideMark/>
          </w:tcPr>
          <w:p w14:paraId="1E1D1762" w14:textId="193BB8C2" w:rsidR="001207FA" w:rsidRPr="001B6CFE" w:rsidRDefault="001207FA" w:rsidP="001207FA">
            <w:pPr>
              <w:spacing w:after="0" w:line="240" w:lineRule="auto"/>
              <w:jc w:val="right"/>
              <w:rPr>
                <w:lang w:eastAsia="en-AU"/>
              </w:rPr>
            </w:pPr>
            <w:r w:rsidRPr="00FA6DE8">
              <w:t>31.6</w:t>
            </w:r>
          </w:p>
        </w:tc>
        <w:tc>
          <w:tcPr>
            <w:tcW w:w="551" w:type="dxa"/>
            <w:tcBorders>
              <w:top w:val="nil"/>
              <w:left w:val="nil"/>
              <w:bottom w:val="nil"/>
              <w:right w:val="nil"/>
            </w:tcBorders>
            <w:shd w:val="clear" w:color="auto" w:fill="auto"/>
            <w:noWrap/>
            <w:hideMark/>
          </w:tcPr>
          <w:p w14:paraId="5D16DBF9" w14:textId="77777777" w:rsidR="001207FA" w:rsidRPr="001B6CFE" w:rsidRDefault="001207FA" w:rsidP="001207FA">
            <w:pPr>
              <w:spacing w:after="0" w:line="240" w:lineRule="auto"/>
              <w:rPr>
                <w:lang w:eastAsia="en-AU"/>
              </w:rPr>
            </w:pPr>
          </w:p>
        </w:tc>
      </w:tr>
      <w:tr w:rsidR="001207FA" w:rsidRPr="001B6CFE" w14:paraId="7A94F0FB" w14:textId="77777777" w:rsidTr="0000039F">
        <w:trPr>
          <w:trHeight w:val="300"/>
        </w:trPr>
        <w:tc>
          <w:tcPr>
            <w:tcW w:w="1003" w:type="dxa"/>
            <w:vMerge/>
            <w:tcBorders>
              <w:left w:val="nil"/>
              <w:right w:val="nil"/>
            </w:tcBorders>
            <w:vAlign w:val="center"/>
          </w:tcPr>
          <w:p w14:paraId="4BAF98F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8B92E5"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478F3541" w14:textId="5DFDCCCA"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5BFAE530" w14:textId="43E3E138" w:rsidR="001207FA" w:rsidRPr="001B6CFE" w:rsidRDefault="001207FA" w:rsidP="001207FA">
            <w:pPr>
              <w:spacing w:after="0" w:line="240" w:lineRule="auto"/>
              <w:jc w:val="right"/>
              <w:rPr>
                <w:lang w:eastAsia="en-AU"/>
              </w:rPr>
            </w:pPr>
            <w:r w:rsidRPr="00FA6DE8">
              <w:t>4.3</w:t>
            </w:r>
          </w:p>
        </w:tc>
        <w:tc>
          <w:tcPr>
            <w:tcW w:w="732" w:type="dxa"/>
            <w:tcBorders>
              <w:top w:val="nil"/>
              <w:left w:val="nil"/>
              <w:bottom w:val="nil"/>
              <w:right w:val="nil"/>
            </w:tcBorders>
            <w:shd w:val="clear" w:color="auto" w:fill="auto"/>
            <w:noWrap/>
            <w:hideMark/>
          </w:tcPr>
          <w:p w14:paraId="433755D4" w14:textId="02DA0DD2" w:rsidR="001207FA" w:rsidRPr="001B6CFE" w:rsidRDefault="001207FA" w:rsidP="001207FA">
            <w:pPr>
              <w:spacing w:after="0" w:line="240" w:lineRule="auto"/>
              <w:jc w:val="right"/>
              <w:rPr>
                <w:lang w:eastAsia="en-AU"/>
              </w:rPr>
            </w:pPr>
            <w:r w:rsidRPr="00FA6DE8">
              <w:t>3.7</w:t>
            </w:r>
          </w:p>
        </w:tc>
        <w:tc>
          <w:tcPr>
            <w:tcW w:w="909" w:type="dxa"/>
            <w:tcBorders>
              <w:top w:val="nil"/>
              <w:left w:val="nil"/>
              <w:bottom w:val="nil"/>
              <w:right w:val="nil"/>
            </w:tcBorders>
            <w:shd w:val="clear" w:color="auto" w:fill="auto"/>
            <w:noWrap/>
            <w:hideMark/>
          </w:tcPr>
          <w:p w14:paraId="3CE4755D" w14:textId="72B5D846"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3775857" w14:textId="66C21F74"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nil"/>
              <w:right w:val="nil"/>
            </w:tcBorders>
            <w:shd w:val="clear" w:color="auto" w:fill="auto"/>
            <w:noWrap/>
            <w:hideMark/>
          </w:tcPr>
          <w:p w14:paraId="3484B622" w14:textId="13BB83A8"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624BF67D" w14:textId="461B7978" w:rsidR="001207FA" w:rsidRPr="001B6CFE" w:rsidRDefault="001207FA" w:rsidP="001207FA">
            <w:pPr>
              <w:spacing w:after="0" w:line="240" w:lineRule="auto"/>
              <w:jc w:val="right"/>
              <w:rPr>
                <w:lang w:eastAsia="en-AU"/>
              </w:rPr>
            </w:pPr>
            <w:r w:rsidRPr="00FA6DE8">
              <w:t>69</w:t>
            </w:r>
          </w:p>
        </w:tc>
        <w:tc>
          <w:tcPr>
            <w:tcW w:w="791" w:type="dxa"/>
            <w:tcBorders>
              <w:top w:val="nil"/>
              <w:left w:val="nil"/>
              <w:bottom w:val="nil"/>
              <w:right w:val="nil"/>
            </w:tcBorders>
            <w:shd w:val="clear" w:color="auto" w:fill="auto"/>
            <w:noWrap/>
            <w:hideMark/>
          </w:tcPr>
          <w:p w14:paraId="173C05D6" w14:textId="264599EF" w:rsidR="001207FA" w:rsidRPr="001B6CFE" w:rsidRDefault="001207FA" w:rsidP="001207FA">
            <w:pPr>
              <w:spacing w:after="0" w:line="240" w:lineRule="auto"/>
              <w:jc w:val="right"/>
              <w:rPr>
                <w:lang w:eastAsia="en-AU"/>
              </w:rPr>
            </w:pPr>
            <w:r w:rsidRPr="00FA6DE8">
              <w:t>63</w:t>
            </w:r>
          </w:p>
        </w:tc>
        <w:tc>
          <w:tcPr>
            <w:tcW w:w="791" w:type="dxa"/>
            <w:tcBorders>
              <w:top w:val="nil"/>
              <w:left w:val="nil"/>
              <w:bottom w:val="nil"/>
              <w:right w:val="nil"/>
            </w:tcBorders>
            <w:shd w:val="clear" w:color="auto" w:fill="auto"/>
            <w:noWrap/>
            <w:hideMark/>
          </w:tcPr>
          <w:p w14:paraId="74B88FD9" w14:textId="48CFE3C5"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67735F02" w14:textId="44C49877" w:rsidR="001207FA" w:rsidRPr="001B6CFE" w:rsidRDefault="001207FA" w:rsidP="001207FA">
            <w:pPr>
              <w:spacing w:after="0" w:line="240" w:lineRule="auto"/>
              <w:jc w:val="right"/>
              <w:rPr>
                <w:lang w:eastAsia="en-AU"/>
              </w:rPr>
            </w:pPr>
            <w:r w:rsidRPr="00FA6DE8">
              <w:t>12.8</w:t>
            </w:r>
          </w:p>
        </w:tc>
        <w:tc>
          <w:tcPr>
            <w:tcW w:w="591" w:type="dxa"/>
            <w:tcBorders>
              <w:top w:val="nil"/>
              <w:left w:val="nil"/>
              <w:bottom w:val="nil"/>
              <w:right w:val="nil"/>
            </w:tcBorders>
            <w:shd w:val="clear" w:color="auto" w:fill="auto"/>
            <w:noWrap/>
            <w:hideMark/>
          </w:tcPr>
          <w:p w14:paraId="5010AE36" w14:textId="0C7D9DD4"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nil"/>
              <w:right w:val="nil"/>
            </w:tcBorders>
            <w:shd w:val="clear" w:color="auto" w:fill="auto"/>
            <w:noWrap/>
            <w:hideMark/>
          </w:tcPr>
          <w:p w14:paraId="2AF82955" w14:textId="435B680A" w:rsidR="001207FA" w:rsidRPr="001B6CFE" w:rsidRDefault="001207FA" w:rsidP="001207FA">
            <w:pPr>
              <w:spacing w:after="0" w:line="240" w:lineRule="auto"/>
              <w:jc w:val="right"/>
              <w:rPr>
                <w:lang w:eastAsia="en-AU"/>
              </w:rPr>
            </w:pPr>
            <w:r w:rsidRPr="00FA6DE8">
              <w:t>12.1</w:t>
            </w:r>
          </w:p>
        </w:tc>
        <w:tc>
          <w:tcPr>
            <w:tcW w:w="774" w:type="dxa"/>
            <w:tcBorders>
              <w:top w:val="nil"/>
              <w:left w:val="nil"/>
              <w:bottom w:val="nil"/>
              <w:right w:val="nil"/>
            </w:tcBorders>
            <w:shd w:val="clear" w:color="auto" w:fill="auto"/>
            <w:noWrap/>
            <w:hideMark/>
          </w:tcPr>
          <w:p w14:paraId="0D5661F2" w14:textId="0720903F" w:rsidR="001207FA" w:rsidRPr="001B6CFE" w:rsidRDefault="001207FA" w:rsidP="001207FA">
            <w:pPr>
              <w:spacing w:after="0" w:line="240" w:lineRule="auto"/>
              <w:jc w:val="right"/>
              <w:rPr>
                <w:lang w:eastAsia="en-AU"/>
              </w:rPr>
            </w:pPr>
            <w:r w:rsidRPr="00FA6DE8">
              <w:t>8.3</w:t>
            </w:r>
          </w:p>
        </w:tc>
        <w:tc>
          <w:tcPr>
            <w:tcW w:w="766" w:type="dxa"/>
            <w:tcBorders>
              <w:top w:val="nil"/>
              <w:left w:val="nil"/>
              <w:bottom w:val="nil"/>
              <w:right w:val="nil"/>
            </w:tcBorders>
            <w:shd w:val="clear" w:color="auto" w:fill="auto"/>
            <w:noWrap/>
            <w:hideMark/>
          </w:tcPr>
          <w:p w14:paraId="45F84001" w14:textId="4C735B92" w:rsidR="001207FA" w:rsidRPr="001B6CFE" w:rsidRDefault="001207FA" w:rsidP="001207FA">
            <w:pPr>
              <w:spacing w:after="0" w:line="240" w:lineRule="auto"/>
              <w:jc w:val="right"/>
              <w:rPr>
                <w:lang w:eastAsia="en-AU"/>
              </w:rPr>
            </w:pPr>
            <w:r w:rsidRPr="00FA6DE8">
              <w:t>10.4</w:t>
            </w:r>
          </w:p>
        </w:tc>
        <w:tc>
          <w:tcPr>
            <w:tcW w:w="865" w:type="dxa"/>
            <w:tcBorders>
              <w:top w:val="nil"/>
              <w:left w:val="nil"/>
              <w:bottom w:val="nil"/>
              <w:right w:val="nil"/>
            </w:tcBorders>
            <w:shd w:val="clear" w:color="auto" w:fill="auto"/>
            <w:noWrap/>
            <w:hideMark/>
          </w:tcPr>
          <w:p w14:paraId="5FBC3DF4" w14:textId="363796BF" w:rsidR="001207FA" w:rsidRPr="001B6CFE" w:rsidRDefault="001207FA" w:rsidP="001207FA">
            <w:pPr>
              <w:spacing w:after="0" w:line="240" w:lineRule="auto"/>
              <w:jc w:val="right"/>
              <w:rPr>
                <w:lang w:eastAsia="en-AU"/>
              </w:rPr>
            </w:pPr>
            <w:r w:rsidRPr="00FA6DE8">
              <w:t>8.9</w:t>
            </w:r>
          </w:p>
        </w:tc>
        <w:tc>
          <w:tcPr>
            <w:tcW w:w="551" w:type="dxa"/>
            <w:tcBorders>
              <w:top w:val="nil"/>
              <w:left w:val="nil"/>
              <w:bottom w:val="nil"/>
              <w:right w:val="nil"/>
            </w:tcBorders>
            <w:shd w:val="clear" w:color="auto" w:fill="auto"/>
            <w:noWrap/>
            <w:hideMark/>
          </w:tcPr>
          <w:p w14:paraId="53A1A071" w14:textId="77777777" w:rsidR="001207FA" w:rsidRPr="001B6CFE" w:rsidRDefault="001207FA" w:rsidP="001207FA">
            <w:pPr>
              <w:spacing w:after="0" w:line="240" w:lineRule="auto"/>
              <w:rPr>
                <w:lang w:eastAsia="en-AU"/>
              </w:rPr>
            </w:pPr>
          </w:p>
        </w:tc>
      </w:tr>
      <w:tr w:rsidR="001207FA" w:rsidRPr="001B6CFE" w14:paraId="372DB09E" w14:textId="77777777" w:rsidTr="0000039F">
        <w:trPr>
          <w:trHeight w:val="300"/>
        </w:trPr>
        <w:tc>
          <w:tcPr>
            <w:tcW w:w="1003" w:type="dxa"/>
            <w:vMerge/>
            <w:tcBorders>
              <w:left w:val="nil"/>
              <w:bottom w:val="single" w:sz="4" w:space="0" w:color="auto"/>
              <w:right w:val="nil"/>
            </w:tcBorders>
            <w:vAlign w:val="center"/>
          </w:tcPr>
          <w:p w14:paraId="3EEDB688"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080683B"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192B7DB2" w14:textId="22A55591" w:rsidR="001207FA" w:rsidRPr="001B6CFE" w:rsidRDefault="001207FA" w:rsidP="001207FA">
            <w:pPr>
              <w:spacing w:after="0" w:line="240" w:lineRule="auto"/>
              <w:jc w:val="right"/>
              <w:rPr>
                <w:lang w:eastAsia="en-AU"/>
              </w:rPr>
            </w:pPr>
            <w:r w:rsidRPr="00FA6DE8">
              <w:t>-0.1</w:t>
            </w:r>
          </w:p>
        </w:tc>
        <w:tc>
          <w:tcPr>
            <w:tcW w:w="838" w:type="dxa"/>
            <w:tcBorders>
              <w:top w:val="nil"/>
              <w:left w:val="nil"/>
              <w:bottom w:val="single" w:sz="4" w:space="0" w:color="auto"/>
              <w:right w:val="nil"/>
            </w:tcBorders>
            <w:shd w:val="clear" w:color="auto" w:fill="auto"/>
            <w:noWrap/>
            <w:hideMark/>
          </w:tcPr>
          <w:p w14:paraId="3481DC79" w14:textId="45113375" w:rsidR="001207FA" w:rsidRPr="001B6CFE" w:rsidRDefault="001207FA" w:rsidP="001207FA">
            <w:pPr>
              <w:spacing w:after="0" w:line="240" w:lineRule="auto"/>
              <w:jc w:val="right"/>
              <w:rPr>
                <w:lang w:eastAsia="en-AU"/>
              </w:rPr>
            </w:pPr>
            <w:r w:rsidRPr="00FA6DE8">
              <w:t>-0.8</w:t>
            </w:r>
          </w:p>
        </w:tc>
        <w:tc>
          <w:tcPr>
            <w:tcW w:w="732" w:type="dxa"/>
            <w:tcBorders>
              <w:top w:val="nil"/>
              <w:left w:val="nil"/>
              <w:bottom w:val="single" w:sz="4" w:space="0" w:color="auto"/>
              <w:right w:val="nil"/>
            </w:tcBorders>
            <w:shd w:val="clear" w:color="auto" w:fill="auto"/>
            <w:noWrap/>
            <w:hideMark/>
          </w:tcPr>
          <w:p w14:paraId="74F3DA62" w14:textId="6F9E803F" w:rsidR="001207FA" w:rsidRPr="001B6CFE" w:rsidRDefault="001207FA" w:rsidP="001207FA">
            <w:pPr>
              <w:spacing w:after="0" w:line="240" w:lineRule="auto"/>
              <w:jc w:val="right"/>
              <w:rPr>
                <w:lang w:eastAsia="en-AU"/>
              </w:rPr>
            </w:pPr>
            <w:r w:rsidRPr="00FA6DE8">
              <w:t>-0.9</w:t>
            </w:r>
          </w:p>
        </w:tc>
        <w:tc>
          <w:tcPr>
            <w:tcW w:w="909" w:type="dxa"/>
            <w:tcBorders>
              <w:top w:val="nil"/>
              <w:left w:val="nil"/>
              <w:bottom w:val="single" w:sz="4" w:space="0" w:color="auto"/>
              <w:right w:val="nil"/>
            </w:tcBorders>
            <w:shd w:val="clear" w:color="auto" w:fill="auto"/>
            <w:noWrap/>
            <w:hideMark/>
          </w:tcPr>
          <w:p w14:paraId="4A0DC5EE" w14:textId="6AAB823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D6F1DB2" w14:textId="1ED245E4"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7AD2EE28" w14:textId="5E219238"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9077317" w14:textId="38AC1EAB"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DD6E4E3" w14:textId="2112160D" w:rsidR="001207FA" w:rsidRPr="001B6CFE" w:rsidRDefault="001207FA" w:rsidP="001207FA">
            <w:pPr>
              <w:spacing w:after="0" w:line="240" w:lineRule="auto"/>
              <w:jc w:val="right"/>
              <w:rPr>
                <w:lang w:eastAsia="en-AU"/>
              </w:rPr>
            </w:pPr>
            <w:r w:rsidRPr="00FA6DE8">
              <w:t>52</w:t>
            </w:r>
          </w:p>
        </w:tc>
        <w:tc>
          <w:tcPr>
            <w:tcW w:w="791" w:type="dxa"/>
            <w:tcBorders>
              <w:top w:val="nil"/>
              <w:left w:val="nil"/>
              <w:bottom w:val="single" w:sz="4" w:space="0" w:color="auto"/>
              <w:right w:val="nil"/>
            </w:tcBorders>
            <w:shd w:val="clear" w:color="auto" w:fill="auto"/>
            <w:noWrap/>
            <w:hideMark/>
          </w:tcPr>
          <w:p w14:paraId="3817C6C3" w14:textId="5950951E"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0330E8B5" w14:textId="4F8C59A6"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065C0E45" w14:textId="096405F9" w:rsidR="001207FA" w:rsidRPr="001B6CFE" w:rsidRDefault="001207FA" w:rsidP="001207FA">
            <w:pPr>
              <w:spacing w:after="0" w:line="240" w:lineRule="auto"/>
              <w:jc w:val="right"/>
              <w:rPr>
                <w:lang w:eastAsia="en-AU"/>
              </w:rPr>
            </w:pPr>
            <w:r w:rsidRPr="00FA6DE8">
              <w:t>10.9</w:t>
            </w:r>
          </w:p>
        </w:tc>
        <w:tc>
          <w:tcPr>
            <w:tcW w:w="657" w:type="dxa"/>
            <w:tcBorders>
              <w:top w:val="nil"/>
              <w:left w:val="nil"/>
              <w:bottom w:val="single" w:sz="4" w:space="0" w:color="auto"/>
              <w:right w:val="nil"/>
            </w:tcBorders>
            <w:shd w:val="clear" w:color="auto" w:fill="auto"/>
            <w:noWrap/>
            <w:hideMark/>
          </w:tcPr>
          <w:p w14:paraId="149C2E7C" w14:textId="5BD87D0E"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46B0051B" w14:textId="5CA4FB12" w:rsidR="001207FA" w:rsidRPr="001B6CFE" w:rsidRDefault="001207FA" w:rsidP="001207FA">
            <w:pPr>
              <w:spacing w:after="0" w:line="240" w:lineRule="auto"/>
              <w:jc w:val="right"/>
              <w:rPr>
                <w:lang w:eastAsia="en-AU"/>
              </w:rPr>
            </w:pPr>
            <w:r w:rsidRPr="00FA6DE8">
              <w:t>-0.4</w:t>
            </w:r>
          </w:p>
        </w:tc>
        <w:tc>
          <w:tcPr>
            <w:tcW w:w="766" w:type="dxa"/>
            <w:tcBorders>
              <w:top w:val="nil"/>
              <w:left w:val="nil"/>
              <w:bottom w:val="single" w:sz="4" w:space="0" w:color="auto"/>
              <w:right w:val="nil"/>
            </w:tcBorders>
            <w:shd w:val="clear" w:color="auto" w:fill="auto"/>
            <w:noWrap/>
            <w:hideMark/>
          </w:tcPr>
          <w:p w14:paraId="69C0C4FF" w14:textId="0DFCAE71" w:rsidR="001207FA" w:rsidRPr="001B6CFE" w:rsidRDefault="001207FA" w:rsidP="001207FA">
            <w:pPr>
              <w:spacing w:after="0" w:line="240" w:lineRule="auto"/>
              <w:jc w:val="right"/>
              <w:rPr>
                <w:lang w:eastAsia="en-AU"/>
              </w:rPr>
            </w:pPr>
            <w:r w:rsidRPr="00FA6DE8">
              <w:t>-1.9</w:t>
            </w:r>
          </w:p>
        </w:tc>
        <w:tc>
          <w:tcPr>
            <w:tcW w:w="865" w:type="dxa"/>
            <w:tcBorders>
              <w:top w:val="nil"/>
              <w:left w:val="nil"/>
              <w:bottom w:val="single" w:sz="4" w:space="0" w:color="auto"/>
              <w:right w:val="nil"/>
            </w:tcBorders>
            <w:shd w:val="clear" w:color="auto" w:fill="auto"/>
            <w:noWrap/>
            <w:hideMark/>
          </w:tcPr>
          <w:p w14:paraId="23524740" w14:textId="3358B566" w:rsidR="001207FA" w:rsidRPr="001B6CFE" w:rsidRDefault="001207FA" w:rsidP="001207FA">
            <w:pPr>
              <w:spacing w:after="0" w:line="240" w:lineRule="auto"/>
              <w:jc w:val="right"/>
              <w:rPr>
                <w:lang w:eastAsia="en-AU"/>
              </w:rPr>
            </w:pPr>
            <w:r w:rsidRPr="00FA6DE8">
              <w:t>-2.2</w:t>
            </w:r>
          </w:p>
        </w:tc>
        <w:tc>
          <w:tcPr>
            <w:tcW w:w="551" w:type="dxa"/>
            <w:tcBorders>
              <w:top w:val="nil"/>
              <w:left w:val="nil"/>
              <w:bottom w:val="single" w:sz="4" w:space="0" w:color="auto"/>
              <w:right w:val="nil"/>
            </w:tcBorders>
            <w:shd w:val="clear" w:color="auto" w:fill="auto"/>
            <w:noWrap/>
            <w:hideMark/>
          </w:tcPr>
          <w:p w14:paraId="26842935" w14:textId="79D78414" w:rsidR="001207FA" w:rsidRPr="001B6CFE" w:rsidRDefault="001207FA" w:rsidP="001207FA">
            <w:pPr>
              <w:spacing w:after="0" w:line="240" w:lineRule="auto"/>
              <w:rPr>
                <w:lang w:eastAsia="en-AU"/>
              </w:rPr>
            </w:pPr>
            <w:r w:rsidRPr="00FA6DE8">
              <w:t>***</w:t>
            </w:r>
          </w:p>
        </w:tc>
      </w:tr>
      <w:tr w:rsidR="001207FA" w:rsidRPr="001B6CFE" w14:paraId="66923F01" w14:textId="77777777" w:rsidTr="0000039F">
        <w:trPr>
          <w:trHeight w:val="300"/>
        </w:trPr>
        <w:tc>
          <w:tcPr>
            <w:tcW w:w="1003" w:type="dxa"/>
            <w:vMerge w:val="restart"/>
            <w:tcBorders>
              <w:top w:val="single" w:sz="4" w:space="0" w:color="auto"/>
              <w:left w:val="nil"/>
              <w:right w:val="nil"/>
            </w:tcBorders>
            <w:vAlign w:val="center"/>
          </w:tcPr>
          <w:p w14:paraId="6EDD797C" w14:textId="77777777" w:rsidR="001207FA" w:rsidRPr="001B6CFE" w:rsidRDefault="001207FA" w:rsidP="001207F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418A6CF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6829D7C" w14:textId="0F70B701" w:rsidR="001207FA" w:rsidRPr="001B6CFE" w:rsidRDefault="001207FA" w:rsidP="001207FA">
            <w:pPr>
              <w:spacing w:after="0" w:line="240" w:lineRule="auto"/>
              <w:jc w:val="right"/>
              <w:rPr>
                <w:lang w:eastAsia="en-AU"/>
              </w:rPr>
            </w:pPr>
            <w:r w:rsidRPr="00FA6DE8">
              <w:t>56.7</w:t>
            </w:r>
          </w:p>
        </w:tc>
        <w:tc>
          <w:tcPr>
            <w:tcW w:w="838" w:type="dxa"/>
            <w:tcBorders>
              <w:top w:val="single" w:sz="4" w:space="0" w:color="auto"/>
              <w:left w:val="nil"/>
              <w:bottom w:val="nil"/>
              <w:right w:val="nil"/>
            </w:tcBorders>
            <w:shd w:val="clear" w:color="auto" w:fill="auto"/>
            <w:noWrap/>
            <w:hideMark/>
          </w:tcPr>
          <w:p w14:paraId="0BE09DE1" w14:textId="366C307E" w:rsidR="001207FA" w:rsidRPr="001B6CFE" w:rsidRDefault="001207FA" w:rsidP="001207FA">
            <w:pPr>
              <w:spacing w:after="0" w:line="240" w:lineRule="auto"/>
              <w:jc w:val="right"/>
              <w:rPr>
                <w:lang w:eastAsia="en-AU"/>
              </w:rPr>
            </w:pPr>
            <w:r w:rsidRPr="00FA6DE8">
              <w:t>54.5</w:t>
            </w:r>
          </w:p>
        </w:tc>
        <w:tc>
          <w:tcPr>
            <w:tcW w:w="732" w:type="dxa"/>
            <w:tcBorders>
              <w:top w:val="single" w:sz="4" w:space="0" w:color="auto"/>
              <w:left w:val="nil"/>
              <w:bottom w:val="nil"/>
              <w:right w:val="nil"/>
            </w:tcBorders>
            <w:shd w:val="clear" w:color="auto" w:fill="auto"/>
            <w:noWrap/>
            <w:hideMark/>
          </w:tcPr>
          <w:p w14:paraId="43156FB8" w14:textId="1739276A" w:rsidR="001207FA" w:rsidRPr="001B6CFE" w:rsidRDefault="001207FA" w:rsidP="001207FA">
            <w:pPr>
              <w:spacing w:after="0" w:line="240" w:lineRule="auto"/>
              <w:jc w:val="right"/>
              <w:rPr>
                <w:lang w:eastAsia="en-AU"/>
              </w:rPr>
            </w:pPr>
            <w:r w:rsidRPr="00FA6DE8">
              <w:t>56.3</w:t>
            </w:r>
          </w:p>
        </w:tc>
        <w:tc>
          <w:tcPr>
            <w:tcW w:w="909" w:type="dxa"/>
            <w:tcBorders>
              <w:top w:val="single" w:sz="4" w:space="0" w:color="auto"/>
              <w:left w:val="nil"/>
              <w:bottom w:val="nil"/>
              <w:right w:val="nil"/>
            </w:tcBorders>
            <w:shd w:val="clear" w:color="auto" w:fill="auto"/>
            <w:noWrap/>
            <w:hideMark/>
          </w:tcPr>
          <w:p w14:paraId="286BBB6A" w14:textId="3BF83737" w:rsidR="001207FA" w:rsidRPr="001B6CFE" w:rsidRDefault="001207FA" w:rsidP="001207FA">
            <w:pPr>
              <w:spacing w:after="0" w:line="240" w:lineRule="auto"/>
              <w:jc w:val="right"/>
              <w:rPr>
                <w:lang w:eastAsia="en-AU"/>
              </w:rPr>
            </w:pPr>
            <w:r w:rsidRPr="00FA6DE8">
              <w:t>52</w:t>
            </w:r>
          </w:p>
        </w:tc>
        <w:tc>
          <w:tcPr>
            <w:tcW w:w="909" w:type="dxa"/>
            <w:tcBorders>
              <w:top w:val="single" w:sz="4" w:space="0" w:color="auto"/>
              <w:left w:val="nil"/>
              <w:bottom w:val="nil"/>
              <w:right w:val="nil"/>
            </w:tcBorders>
            <w:shd w:val="clear" w:color="auto" w:fill="auto"/>
            <w:noWrap/>
            <w:hideMark/>
          </w:tcPr>
          <w:p w14:paraId="4801959E" w14:textId="731F8F90" w:rsidR="001207FA" w:rsidRPr="001B6CFE" w:rsidRDefault="001207FA" w:rsidP="001207FA">
            <w:pPr>
              <w:spacing w:after="0" w:line="240" w:lineRule="auto"/>
              <w:jc w:val="right"/>
              <w:rPr>
                <w:lang w:eastAsia="en-AU"/>
              </w:rPr>
            </w:pPr>
            <w:r w:rsidRPr="00FA6DE8">
              <w:t>50</w:t>
            </w:r>
          </w:p>
        </w:tc>
        <w:tc>
          <w:tcPr>
            <w:tcW w:w="909" w:type="dxa"/>
            <w:tcBorders>
              <w:top w:val="single" w:sz="4" w:space="0" w:color="auto"/>
              <w:left w:val="nil"/>
              <w:bottom w:val="nil"/>
              <w:right w:val="nil"/>
            </w:tcBorders>
            <w:shd w:val="clear" w:color="auto" w:fill="auto"/>
            <w:noWrap/>
            <w:hideMark/>
          </w:tcPr>
          <w:p w14:paraId="7FD5AC81" w14:textId="763150AB" w:rsidR="001207FA" w:rsidRPr="001B6CFE" w:rsidRDefault="001207FA" w:rsidP="001207FA">
            <w:pPr>
              <w:spacing w:after="0" w:line="240" w:lineRule="auto"/>
              <w:jc w:val="right"/>
              <w:rPr>
                <w:lang w:eastAsia="en-AU"/>
              </w:rPr>
            </w:pPr>
            <w:r w:rsidRPr="00FA6DE8">
              <w:t>52</w:t>
            </w:r>
          </w:p>
        </w:tc>
        <w:tc>
          <w:tcPr>
            <w:tcW w:w="791" w:type="dxa"/>
            <w:tcBorders>
              <w:top w:val="single" w:sz="4" w:space="0" w:color="auto"/>
              <w:left w:val="nil"/>
              <w:bottom w:val="nil"/>
              <w:right w:val="nil"/>
            </w:tcBorders>
            <w:shd w:val="clear" w:color="auto" w:fill="auto"/>
            <w:noWrap/>
            <w:hideMark/>
          </w:tcPr>
          <w:p w14:paraId="4347D676" w14:textId="16E5E648" w:rsidR="001207FA" w:rsidRPr="001B6CFE" w:rsidRDefault="001207FA" w:rsidP="001207FA">
            <w:pPr>
              <w:spacing w:after="0" w:line="240" w:lineRule="auto"/>
              <w:jc w:val="right"/>
              <w:rPr>
                <w:lang w:eastAsia="en-AU"/>
              </w:rPr>
            </w:pPr>
            <w:r w:rsidRPr="00FA6DE8">
              <w:t>128</w:t>
            </w:r>
          </w:p>
        </w:tc>
        <w:tc>
          <w:tcPr>
            <w:tcW w:w="791" w:type="dxa"/>
            <w:tcBorders>
              <w:top w:val="single" w:sz="4" w:space="0" w:color="auto"/>
              <w:left w:val="nil"/>
              <w:bottom w:val="nil"/>
              <w:right w:val="nil"/>
            </w:tcBorders>
            <w:shd w:val="clear" w:color="auto" w:fill="auto"/>
            <w:noWrap/>
            <w:hideMark/>
          </w:tcPr>
          <w:p w14:paraId="35FB419D" w14:textId="3FCA292B" w:rsidR="001207FA" w:rsidRPr="001B6CFE" w:rsidRDefault="001207FA" w:rsidP="001207FA">
            <w:pPr>
              <w:spacing w:after="0" w:line="240" w:lineRule="auto"/>
              <w:jc w:val="right"/>
              <w:rPr>
                <w:lang w:eastAsia="en-AU"/>
              </w:rPr>
            </w:pPr>
            <w:r w:rsidRPr="00FA6DE8">
              <w:t>105</w:t>
            </w:r>
          </w:p>
        </w:tc>
        <w:tc>
          <w:tcPr>
            <w:tcW w:w="791" w:type="dxa"/>
            <w:tcBorders>
              <w:top w:val="single" w:sz="4" w:space="0" w:color="auto"/>
              <w:left w:val="nil"/>
              <w:bottom w:val="nil"/>
              <w:right w:val="nil"/>
            </w:tcBorders>
            <w:shd w:val="clear" w:color="auto" w:fill="auto"/>
            <w:noWrap/>
            <w:hideMark/>
          </w:tcPr>
          <w:p w14:paraId="0310E839" w14:textId="3BA0CC46" w:rsidR="001207FA" w:rsidRPr="001B6CFE" w:rsidRDefault="001207FA" w:rsidP="001207FA">
            <w:pPr>
              <w:spacing w:after="0" w:line="240" w:lineRule="auto"/>
              <w:jc w:val="right"/>
              <w:rPr>
                <w:lang w:eastAsia="en-AU"/>
              </w:rPr>
            </w:pPr>
            <w:r w:rsidRPr="00FA6DE8">
              <w:t>106</w:t>
            </w:r>
          </w:p>
        </w:tc>
        <w:tc>
          <w:tcPr>
            <w:tcW w:w="595" w:type="dxa"/>
            <w:tcBorders>
              <w:top w:val="single" w:sz="4" w:space="0" w:color="auto"/>
              <w:left w:val="nil"/>
              <w:bottom w:val="nil"/>
              <w:right w:val="nil"/>
            </w:tcBorders>
            <w:shd w:val="clear" w:color="auto" w:fill="auto"/>
            <w:noWrap/>
            <w:hideMark/>
          </w:tcPr>
          <w:p w14:paraId="3AA9916C" w14:textId="2224B499" w:rsidR="001207FA" w:rsidRPr="001B6CFE" w:rsidRDefault="001207FA" w:rsidP="001207FA">
            <w:pPr>
              <w:spacing w:after="0" w:line="240" w:lineRule="auto"/>
              <w:jc w:val="right"/>
              <w:rPr>
                <w:lang w:eastAsia="en-AU"/>
              </w:rPr>
            </w:pPr>
            <w:r w:rsidRPr="00FA6DE8">
              <w:t>23.7</w:t>
            </w:r>
          </w:p>
        </w:tc>
        <w:tc>
          <w:tcPr>
            <w:tcW w:w="591" w:type="dxa"/>
            <w:tcBorders>
              <w:top w:val="single" w:sz="4" w:space="0" w:color="auto"/>
              <w:left w:val="nil"/>
              <w:bottom w:val="nil"/>
              <w:right w:val="nil"/>
            </w:tcBorders>
            <w:shd w:val="clear" w:color="auto" w:fill="auto"/>
            <w:noWrap/>
            <w:hideMark/>
          </w:tcPr>
          <w:p w14:paraId="163CB75A" w14:textId="78141A28" w:rsidR="001207FA" w:rsidRPr="001B6CFE" w:rsidRDefault="001207FA" w:rsidP="001207FA">
            <w:pPr>
              <w:spacing w:after="0" w:line="240" w:lineRule="auto"/>
              <w:jc w:val="right"/>
              <w:rPr>
                <w:lang w:eastAsia="en-AU"/>
              </w:rPr>
            </w:pPr>
            <w:r w:rsidRPr="00FA6DE8">
              <w:t>20.6</w:t>
            </w:r>
          </w:p>
        </w:tc>
        <w:tc>
          <w:tcPr>
            <w:tcW w:w="657" w:type="dxa"/>
            <w:tcBorders>
              <w:top w:val="single" w:sz="4" w:space="0" w:color="auto"/>
              <w:left w:val="nil"/>
              <w:bottom w:val="nil"/>
              <w:right w:val="nil"/>
            </w:tcBorders>
            <w:shd w:val="clear" w:color="auto" w:fill="auto"/>
            <w:noWrap/>
            <w:hideMark/>
          </w:tcPr>
          <w:p w14:paraId="3252BD61" w14:textId="4692BB7E" w:rsidR="001207FA" w:rsidRPr="001B6CFE" w:rsidRDefault="001207FA" w:rsidP="001207FA">
            <w:pPr>
              <w:spacing w:after="0" w:line="240" w:lineRule="auto"/>
              <w:jc w:val="right"/>
              <w:rPr>
                <w:lang w:eastAsia="en-AU"/>
              </w:rPr>
            </w:pPr>
            <w:r w:rsidRPr="00FA6DE8">
              <w:t>22.1</w:t>
            </w:r>
          </w:p>
        </w:tc>
        <w:tc>
          <w:tcPr>
            <w:tcW w:w="774" w:type="dxa"/>
            <w:tcBorders>
              <w:top w:val="single" w:sz="4" w:space="0" w:color="auto"/>
              <w:left w:val="nil"/>
              <w:bottom w:val="nil"/>
              <w:right w:val="nil"/>
            </w:tcBorders>
            <w:shd w:val="clear" w:color="auto" w:fill="auto"/>
            <w:noWrap/>
            <w:hideMark/>
          </w:tcPr>
          <w:p w14:paraId="2B38093B" w14:textId="6FA82413" w:rsidR="001207FA" w:rsidRPr="001B6CFE" w:rsidRDefault="001207FA" w:rsidP="001207FA">
            <w:pPr>
              <w:spacing w:after="0" w:line="240" w:lineRule="auto"/>
              <w:jc w:val="right"/>
              <w:rPr>
                <w:lang w:eastAsia="en-AU"/>
              </w:rPr>
            </w:pPr>
            <w:r w:rsidRPr="00FA6DE8">
              <w:t>136.7</w:t>
            </w:r>
          </w:p>
        </w:tc>
        <w:tc>
          <w:tcPr>
            <w:tcW w:w="766" w:type="dxa"/>
            <w:tcBorders>
              <w:top w:val="single" w:sz="4" w:space="0" w:color="auto"/>
              <w:left w:val="nil"/>
              <w:bottom w:val="nil"/>
              <w:right w:val="nil"/>
            </w:tcBorders>
            <w:shd w:val="clear" w:color="auto" w:fill="auto"/>
            <w:noWrap/>
            <w:hideMark/>
          </w:tcPr>
          <w:p w14:paraId="1FC6F1DB" w14:textId="6EF80C26" w:rsidR="001207FA" w:rsidRPr="001B6CFE" w:rsidRDefault="001207FA" w:rsidP="001207FA">
            <w:pPr>
              <w:spacing w:after="0" w:line="240" w:lineRule="auto"/>
              <w:jc w:val="right"/>
              <w:rPr>
                <w:lang w:eastAsia="en-AU"/>
              </w:rPr>
            </w:pPr>
            <w:r w:rsidRPr="00FA6DE8">
              <w:t>131.2</w:t>
            </w:r>
          </w:p>
        </w:tc>
        <w:tc>
          <w:tcPr>
            <w:tcW w:w="865" w:type="dxa"/>
            <w:tcBorders>
              <w:top w:val="single" w:sz="4" w:space="0" w:color="auto"/>
              <w:left w:val="nil"/>
              <w:bottom w:val="nil"/>
              <w:right w:val="nil"/>
            </w:tcBorders>
            <w:shd w:val="clear" w:color="auto" w:fill="auto"/>
            <w:noWrap/>
            <w:hideMark/>
          </w:tcPr>
          <w:p w14:paraId="2E3914BC" w14:textId="6A65F121" w:rsidR="001207FA" w:rsidRPr="001B6CFE" w:rsidRDefault="001207FA" w:rsidP="001207FA">
            <w:pPr>
              <w:spacing w:after="0" w:line="240" w:lineRule="auto"/>
              <w:jc w:val="right"/>
              <w:rPr>
                <w:lang w:eastAsia="en-AU"/>
              </w:rPr>
            </w:pPr>
            <w:r w:rsidRPr="00FA6DE8">
              <w:t>135.5</w:t>
            </w:r>
          </w:p>
        </w:tc>
        <w:tc>
          <w:tcPr>
            <w:tcW w:w="551" w:type="dxa"/>
            <w:tcBorders>
              <w:top w:val="single" w:sz="4" w:space="0" w:color="auto"/>
              <w:left w:val="nil"/>
              <w:bottom w:val="nil"/>
              <w:right w:val="nil"/>
            </w:tcBorders>
            <w:shd w:val="clear" w:color="auto" w:fill="auto"/>
            <w:noWrap/>
            <w:hideMark/>
          </w:tcPr>
          <w:p w14:paraId="5EDD3049" w14:textId="77777777" w:rsidR="001207FA" w:rsidRPr="001B6CFE" w:rsidRDefault="001207FA" w:rsidP="001207FA">
            <w:pPr>
              <w:spacing w:after="0" w:line="240" w:lineRule="auto"/>
              <w:rPr>
                <w:lang w:eastAsia="en-AU"/>
              </w:rPr>
            </w:pPr>
          </w:p>
        </w:tc>
      </w:tr>
      <w:tr w:rsidR="001207FA" w:rsidRPr="001B6CFE" w14:paraId="25F0DB44" w14:textId="77777777" w:rsidTr="0000039F">
        <w:trPr>
          <w:trHeight w:val="300"/>
        </w:trPr>
        <w:tc>
          <w:tcPr>
            <w:tcW w:w="1003" w:type="dxa"/>
            <w:vMerge/>
            <w:tcBorders>
              <w:left w:val="nil"/>
              <w:right w:val="nil"/>
            </w:tcBorders>
            <w:vAlign w:val="center"/>
          </w:tcPr>
          <w:p w14:paraId="1387E51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6BF054"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4AEFABF8" w14:textId="3143A89C" w:rsidR="001207FA" w:rsidRPr="001B6CFE" w:rsidRDefault="001207FA" w:rsidP="001207FA">
            <w:pPr>
              <w:spacing w:after="0" w:line="240" w:lineRule="auto"/>
              <w:jc w:val="right"/>
              <w:rPr>
                <w:lang w:eastAsia="en-AU"/>
              </w:rPr>
            </w:pPr>
            <w:r w:rsidRPr="00FA6DE8">
              <w:t>24.9</w:t>
            </w:r>
          </w:p>
        </w:tc>
        <w:tc>
          <w:tcPr>
            <w:tcW w:w="838" w:type="dxa"/>
            <w:tcBorders>
              <w:top w:val="nil"/>
              <w:left w:val="nil"/>
              <w:bottom w:val="nil"/>
              <w:right w:val="nil"/>
            </w:tcBorders>
            <w:shd w:val="clear" w:color="auto" w:fill="auto"/>
            <w:noWrap/>
            <w:hideMark/>
          </w:tcPr>
          <w:p w14:paraId="67A520AF" w14:textId="50B35145" w:rsidR="001207FA" w:rsidRPr="001B6CFE" w:rsidRDefault="001207FA" w:rsidP="001207FA">
            <w:pPr>
              <w:spacing w:after="0" w:line="240" w:lineRule="auto"/>
              <w:jc w:val="right"/>
              <w:rPr>
                <w:lang w:eastAsia="en-AU"/>
              </w:rPr>
            </w:pPr>
            <w:r w:rsidRPr="00FA6DE8">
              <w:t>21.2</w:t>
            </w:r>
          </w:p>
        </w:tc>
        <w:tc>
          <w:tcPr>
            <w:tcW w:w="732" w:type="dxa"/>
            <w:tcBorders>
              <w:top w:val="nil"/>
              <w:left w:val="nil"/>
              <w:bottom w:val="nil"/>
              <w:right w:val="nil"/>
            </w:tcBorders>
            <w:shd w:val="clear" w:color="auto" w:fill="auto"/>
            <w:noWrap/>
            <w:hideMark/>
          </w:tcPr>
          <w:p w14:paraId="44E3C060" w14:textId="142829E0" w:rsidR="001207FA" w:rsidRPr="001B6CFE" w:rsidRDefault="001207FA" w:rsidP="001207FA">
            <w:pPr>
              <w:spacing w:after="0" w:line="240" w:lineRule="auto"/>
              <w:jc w:val="right"/>
              <w:rPr>
                <w:lang w:eastAsia="en-AU"/>
              </w:rPr>
            </w:pPr>
            <w:r w:rsidRPr="00FA6DE8">
              <w:t>23.4</w:t>
            </w:r>
          </w:p>
        </w:tc>
        <w:tc>
          <w:tcPr>
            <w:tcW w:w="909" w:type="dxa"/>
            <w:tcBorders>
              <w:top w:val="nil"/>
              <w:left w:val="nil"/>
              <w:bottom w:val="nil"/>
              <w:right w:val="nil"/>
            </w:tcBorders>
            <w:shd w:val="clear" w:color="auto" w:fill="auto"/>
            <w:noWrap/>
            <w:hideMark/>
          </w:tcPr>
          <w:p w14:paraId="705804CE" w14:textId="6CA1A22E"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7BBD3C2F" w14:textId="60DE1EA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nil"/>
              <w:right w:val="nil"/>
            </w:tcBorders>
            <w:shd w:val="clear" w:color="auto" w:fill="auto"/>
            <w:noWrap/>
            <w:hideMark/>
          </w:tcPr>
          <w:p w14:paraId="25BABFE7" w14:textId="3494A7AF" w:rsidR="001207FA" w:rsidRPr="001B6CFE" w:rsidRDefault="001207FA" w:rsidP="001207FA">
            <w:pPr>
              <w:spacing w:after="0" w:line="240" w:lineRule="auto"/>
              <w:jc w:val="right"/>
              <w:rPr>
                <w:lang w:eastAsia="en-AU"/>
              </w:rPr>
            </w:pPr>
            <w:r w:rsidRPr="00FA6DE8">
              <w:t>23</w:t>
            </w:r>
          </w:p>
        </w:tc>
        <w:tc>
          <w:tcPr>
            <w:tcW w:w="791" w:type="dxa"/>
            <w:tcBorders>
              <w:top w:val="nil"/>
              <w:left w:val="nil"/>
              <w:bottom w:val="nil"/>
              <w:right w:val="nil"/>
            </w:tcBorders>
            <w:shd w:val="clear" w:color="auto" w:fill="auto"/>
            <w:noWrap/>
            <w:hideMark/>
          </w:tcPr>
          <w:p w14:paraId="0860B8E5" w14:textId="67170F2F" w:rsidR="001207FA" w:rsidRPr="001B6CFE" w:rsidRDefault="001207FA" w:rsidP="001207FA">
            <w:pPr>
              <w:spacing w:after="0" w:line="240" w:lineRule="auto"/>
              <w:jc w:val="right"/>
              <w:rPr>
                <w:lang w:eastAsia="en-AU"/>
              </w:rPr>
            </w:pPr>
            <w:r w:rsidRPr="00FA6DE8">
              <w:t>102</w:t>
            </w:r>
          </w:p>
        </w:tc>
        <w:tc>
          <w:tcPr>
            <w:tcW w:w="791" w:type="dxa"/>
            <w:tcBorders>
              <w:top w:val="nil"/>
              <w:left w:val="nil"/>
              <w:bottom w:val="nil"/>
              <w:right w:val="nil"/>
            </w:tcBorders>
            <w:shd w:val="clear" w:color="auto" w:fill="auto"/>
            <w:noWrap/>
            <w:hideMark/>
          </w:tcPr>
          <w:p w14:paraId="01A1D09C" w14:textId="125D64E9"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37CC929D" w14:textId="06022C0F" w:rsidR="001207FA" w:rsidRPr="001B6CFE" w:rsidRDefault="001207FA" w:rsidP="001207FA">
            <w:pPr>
              <w:spacing w:after="0" w:line="240" w:lineRule="auto"/>
              <w:jc w:val="right"/>
              <w:rPr>
                <w:lang w:eastAsia="en-AU"/>
              </w:rPr>
            </w:pPr>
            <w:r w:rsidRPr="00FA6DE8">
              <w:t>89</w:t>
            </w:r>
          </w:p>
        </w:tc>
        <w:tc>
          <w:tcPr>
            <w:tcW w:w="595" w:type="dxa"/>
            <w:tcBorders>
              <w:top w:val="nil"/>
              <w:left w:val="nil"/>
              <w:bottom w:val="nil"/>
              <w:right w:val="nil"/>
            </w:tcBorders>
            <w:shd w:val="clear" w:color="auto" w:fill="auto"/>
            <w:noWrap/>
            <w:hideMark/>
          </w:tcPr>
          <w:p w14:paraId="3E2175BE" w14:textId="4F083CC4" w:rsidR="001207FA" w:rsidRPr="001B6CFE" w:rsidRDefault="001207FA" w:rsidP="001207FA">
            <w:pPr>
              <w:spacing w:after="0" w:line="240" w:lineRule="auto"/>
              <w:jc w:val="right"/>
              <w:rPr>
                <w:lang w:eastAsia="en-AU"/>
              </w:rPr>
            </w:pPr>
            <w:r w:rsidRPr="00FA6DE8">
              <w:t>16.5</w:t>
            </w:r>
          </w:p>
        </w:tc>
        <w:tc>
          <w:tcPr>
            <w:tcW w:w="591" w:type="dxa"/>
            <w:tcBorders>
              <w:top w:val="nil"/>
              <w:left w:val="nil"/>
              <w:bottom w:val="nil"/>
              <w:right w:val="nil"/>
            </w:tcBorders>
            <w:shd w:val="clear" w:color="auto" w:fill="auto"/>
            <w:noWrap/>
            <w:hideMark/>
          </w:tcPr>
          <w:p w14:paraId="24AEBDC3" w14:textId="26A665C0" w:rsidR="001207FA" w:rsidRPr="001B6CFE" w:rsidRDefault="001207FA" w:rsidP="001207FA">
            <w:pPr>
              <w:spacing w:after="0" w:line="240" w:lineRule="auto"/>
              <w:jc w:val="right"/>
              <w:rPr>
                <w:lang w:eastAsia="en-AU"/>
              </w:rPr>
            </w:pPr>
            <w:r w:rsidRPr="00FA6DE8">
              <w:t>13.8</w:t>
            </w:r>
          </w:p>
        </w:tc>
        <w:tc>
          <w:tcPr>
            <w:tcW w:w="657" w:type="dxa"/>
            <w:tcBorders>
              <w:top w:val="nil"/>
              <w:left w:val="nil"/>
              <w:bottom w:val="nil"/>
              <w:right w:val="nil"/>
            </w:tcBorders>
            <w:shd w:val="clear" w:color="auto" w:fill="auto"/>
            <w:noWrap/>
            <w:hideMark/>
          </w:tcPr>
          <w:p w14:paraId="5EB29D1B" w14:textId="32FB8390" w:rsidR="001207FA" w:rsidRPr="001B6CFE" w:rsidRDefault="001207FA" w:rsidP="001207FA">
            <w:pPr>
              <w:spacing w:after="0" w:line="240" w:lineRule="auto"/>
              <w:jc w:val="right"/>
              <w:rPr>
                <w:lang w:eastAsia="en-AU"/>
              </w:rPr>
            </w:pPr>
            <w:r w:rsidRPr="00FA6DE8">
              <w:t>15.4</w:t>
            </w:r>
          </w:p>
        </w:tc>
        <w:tc>
          <w:tcPr>
            <w:tcW w:w="774" w:type="dxa"/>
            <w:tcBorders>
              <w:top w:val="nil"/>
              <w:left w:val="nil"/>
              <w:bottom w:val="nil"/>
              <w:right w:val="nil"/>
            </w:tcBorders>
            <w:shd w:val="clear" w:color="auto" w:fill="auto"/>
            <w:noWrap/>
            <w:hideMark/>
          </w:tcPr>
          <w:p w14:paraId="054208A7" w14:textId="063944EE" w:rsidR="001207FA" w:rsidRPr="001B6CFE" w:rsidRDefault="001207FA" w:rsidP="001207FA">
            <w:pPr>
              <w:spacing w:after="0" w:line="240" w:lineRule="auto"/>
              <w:jc w:val="right"/>
              <w:rPr>
                <w:lang w:eastAsia="en-AU"/>
              </w:rPr>
            </w:pPr>
            <w:r w:rsidRPr="00FA6DE8">
              <w:t>59.9</w:t>
            </w:r>
          </w:p>
        </w:tc>
        <w:tc>
          <w:tcPr>
            <w:tcW w:w="766" w:type="dxa"/>
            <w:tcBorders>
              <w:top w:val="nil"/>
              <w:left w:val="nil"/>
              <w:bottom w:val="nil"/>
              <w:right w:val="nil"/>
            </w:tcBorders>
            <w:shd w:val="clear" w:color="auto" w:fill="auto"/>
            <w:noWrap/>
            <w:hideMark/>
          </w:tcPr>
          <w:p w14:paraId="51529B1A" w14:textId="11D75D8D" w:rsidR="001207FA" w:rsidRPr="001B6CFE" w:rsidRDefault="001207FA" w:rsidP="001207FA">
            <w:pPr>
              <w:spacing w:after="0" w:line="240" w:lineRule="auto"/>
              <w:jc w:val="right"/>
              <w:rPr>
                <w:lang w:eastAsia="en-AU"/>
              </w:rPr>
            </w:pPr>
            <w:r w:rsidRPr="00FA6DE8">
              <w:t>51.2</w:t>
            </w:r>
          </w:p>
        </w:tc>
        <w:tc>
          <w:tcPr>
            <w:tcW w:w="865" w:type="dxa"/>
            <w:tcBorders>
              <w:top w:val="nil"/>
              <w:left w:val="nil"/>
              <w:bottom w:val="nil"/>
              <w:right w:val="nil"/>
            </w:tcBorders>
            <w:shd w:val="clear" w:color="auto" w:fill="auto"/>
            <w:noWrap/>
            <w:hideMark/>
          </w:tcPr>
          <w:p w14:paraId="69150345" w14:textId="5F79FB68" w:rsidR="001207FA" w:rsidRPr="001B6CFE" w:rsidRDefault="001207FA" w:rsidP="001207FA">
            <w:pPr>
              <w:spacing w:after="0" w:line="240" w:lineRule="auto"/>
              <w:jc w:val="right"/>
              <w:rPr>
                <w:lang w:eastAsia="en-AU"/>
              </w:rPr>
            </w:pPr>
            <w:r w:rsidRPr="00FA6DE8">
              <w:t>56.4</w:t>
            </w:r>
          </w:p>
        </w:tc>
        <w:tc>
          <w:tcPr>
            <w:tcW w:w="551" w:type="dxa"/>
            <w:tcBorders>
              <w:top w:val="nil"/>
              <w:left w:val="nil"/>
              <w:bottom w:val="nil"/>
              <w:right w:val="nil"/>
            </w:tcBorders>
            <w:shd w:val="clear" w:color="auto" w:fill="auto"/>
            <w:noWrap/>
            <w:hideMark/>
          </w:tcPr>
          <w:p w14:paraId="662B4B33" w14:textId="77777777" w:rsidR="001207FA" w:rsidRPr="001B6CFE" w:rsidRDefault="001207FA" w:rsidP="001207FA">
            <w:pPr>
              <w:spacing w:after="0" w:line="240" w:lineRule="auto"/>
              <w:rPr>
                <w:lang w:eastAsia="en-AU"/>
              </w:rPr>
            </w:pPr>
          </w:p>
        </w:tc>
      </w:tr>
      <w:tr w:rsidR="001207FA" w:rsidRPr="001B6CFE" w14:paraId="61B0B078" w14:textId="77777777" w:rsidTr="0000039F">
        <w:trPr>
          <w:trHeight w:val="300"/>
        </w:trPr>
        <w:tc>
          <w:tcPr>
            <w:tcW w:w="1003" w:type="dxa"/>
            <w:vMerge/>
            <w:tcBorders>
              <w:left w:val="nil"/>
              <w:right w:val="nil"/>
            </w:tcBorders>
            <w:vAlign w:val="center"/>
          </w:tcPr>
          <w:p w14:paraId="24187D3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88AC0D"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83D5F57" w14:textId="792FF29A" w:rsidR="001207FA" w:rsidRPr="001B6CFE" w:rsidRDefault="001207FA" w:rsidP="001207FA">
            <w:pPr>
              <w:spacing w:after="0" w:line="240" w:lineRule="auto"/>
              <w:jc w:val="right"/>
              <w:rPr>
                <w:lang w:eastAsia="en-AU"/>
              </w:rPr>
            </w:pPr>
            <w:r w:rsidRPr="00FA6DE8">
              <w:t>12</w:t>
            </w:r>
          </w:p>
        </w:tc>
        <w:tc>
          <w:tcPr>
            <w:tcW w:w="838" w:type="dxa"/>
            <w:tcBorders>
              <w:top w:val="nil"/>
              <w:left w:val="nil"/>
              <w:bottom w:val="nil"/>
              <w:right w:val="nil"/>
            </w:tcBorders>
            <w:shd w:val="clear" w:color="auto" w:fill="auto"/>
            <w:noWrap/>
            <w:hideMark/>
          </w:tcPr>
          <w:p w14:paraId="757F66AB" w14:textId="68CBB3B6" w:rsidR="001207FA" w:rsidRPr="001B6CFE" w:rsidRDefault="001207FA" w:rsidP="001207FA">
            <w:pPr>
              <w:spacing w:after="0" w:line="240" w:lineRule="auto"/>
              <w:jc w:val="right"/>
              <w:rPr>
                <w:lang w:eastAsia="en-AU"/>
              </w:rPr>
            </w:pPr>
            <w:r w:rsidRPr="00FA6DE8">
              <w:t>11.1</w:t>
            </w:r>
          </w:p>
        </w:tc>
        <w:tc>
          <w:tcPr>
            <w:tcW w:w="732" w:type="dxa"/>
            <w:tcBorders>
              <w:top w:val="nil"/>
              <w:left w:val="nil"/>
              <w:bottom w:val="nil"/>
              <w:right w:val="nil"/>
            </w:tcBorders>
            <w:shd w:val="clear" w:color="auto" w:fill="auto"/>
            <w:noWrap/>
            <w:hideMark/>
          </w:tcPr>
          <w:p w14:paraId="339294B3" w14:textId="268C2A22" w:rsidR="001207FA" w:rsidRPr="001B6CFE" w:rsidRDefault="001207FA" w:rsidP="001207FA">
            <w:pPr>
              <w:spacing w:after="0" w:line="240" w:lineRule="auto"/>
              <w:jc w:val="right"/>
              <w:rPr>
                <w:lang w:eastAsia="en-AU"/>
              </w:rPr>
            </w:pPr>
            <w:r w:rsidRPr="00FA6DE8">
              <w:t>11.5</w:t>
            </w:r>
          </w:p>
        </w:tc>
        <w:tc>
          <w:tcPr>
            <w:tcW w:w="909" w:type="dxa"/>
            <w:tcBorders>
              <w:top w:val="nil"/>
              <w:left w:val="nil"/>
              <w:bottom w:val="nil"/>
              <w:right w:val="nil"/>
            </w:tcBorders>
            <w:shd w:val="clear" w:color="auto" w:fill="auto"/>
            <w:noWrap/>
            <w:hideMark/>
          </w:tcPr>
          <w:p w14:paraId="195F6422" w14:textId="2D18CA0E" w:rsidR="001207FA" w:rsidRPr="001B6CFE" w:rsidRDefault="001207FA" w:rsidP="001207FA">
            <w:pPr>
              <w:spacing w:after="0" w:line="240" w:lineRule="auto"/>
              <w:jc w:val="right"/>
              <w:rPr>
                <w:lang w:eastAsia="en-AU"/>
              </w:rPr>
            </w:pPr>
            <w:r w:rsidRPr="00FA6DE8">
              <w:t>10</w:t>
            </w:r>
          </w:p>
        </w:tc>
        <w:tc>
          <w:tcPr>
            <w:tcW w:w="909" w:type="dxa"/>
            <w:tcBorders>
              <w:top w:val="nil"/>
              <w:left w:val="nil"/>
              <w:bottom w:val="nil"/>
              <w:right w:val="nil"/>
            </w:tcBorders>
            <w:shd w:val="clear" w:color="auto" w:fill="auto"/>
            <w:noWrap/>
            <w:hideMark/>
          </w:tcPr>
          <w:p w14:paraId="7B911C4D" w14:textId="11934BC0"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08F7BFC5" w14:textId="20AB800C" w:rsidR="001207FA" w:rsidRPr="001B6CFE" w:rsidRDefault="001207FA" w:rsidP="001207FA">
            <w:pPr>
              <w:spacing w:after="0" w:line="240" w:lineRule="auto"/>
              <w:jc w:val="right"/>
              <w:rPr>
                <w:lang w:eastAsia="en-AU"/>
              </w:rPr>
            </w:pPr>
            <w:r w:rsidRPr="00FA6DE8">
              <w:t>10</w:t>
            </w:r>
          </w:p>
        </w:tc>
        <w:tc>
          <w:tcPr>
            <w:tcW w:w="791" w:type="dxa"/>
            <w:tcBorders>
              <w:top w:val="nil"/>
              <w:left w:val="nil"/>
              <w:bottom w:val="nil"/>
              <w:right w:val="nil"/>
            </w:tcBorders>
            <w:shd w:val="clear" w:color="auto" w:fill="auto"/>
            <w:noWrap/>
            <w:hideMark/>
          </w:tcPr>
          <w:p w14:paraId="23849D8B" w14:textId="5CB44C6B" w:rsidR="001207FA" w:rsidRPr="001B6CFE" w:rsidRDefault="001207FA" w:rsidP="001207FA">
            <w:pPr>
              <w:spacing w:after="0" w:line="240" w:lineRule="auto"/>
              <w:jc w:val="right"/>
              <w:rPr>
                <w:lang w:eastAsia="en-AU"/>
              </w:rPr>
            </w:pPr>
            <w:r w:rsidRPr="00FA6DE8">
              <w:t>87</w:t>
            </w:r>
          </w:p>
        </w:tc>
        <w:tc>
          <w:tcPr>
            <w:tcW w:w="791" w:type="dxa"/>
            <w:tcBorders>
              <w:top w:val="nil"/>
              <w:left w:val="nil"/>
              <w:bottom w:val="nil"/>
              <w:right w:val="nil"/>
            </w:tcBorders>
            <w:shd w:val="clear" w:color="auto" w:fill="auto"/>
            <w:noWrap/>
            <w:hideMark/>
          </w:tcPr>
          <w:p w14:paraId="319CA115" w14:textId="5A284368"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0DC7652" w14:textId="2D73CE85"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04B423E0" w14:textId="34243C69" w:rsidR="001207FA" w:rsidRPr="001B6CFE" w:rsidRDefault="001207FA" w:rsidP="001207FA">
            <w:pPr>
              <w:spacing w:after="0" w:line="240" w:lineRule="auto"/>
              <w:jc w:val="right"/>
              <w:rPr>
                <w:lang w:eastAsia="en-AU"/>
              </w:rPr>
            </w:pPr>
            <w:r w:rsidRPr="00FA6DE8">
              <w:t>14.4</w:t>
            </w:r>
          </w:p>
        </w:tc>
        <w:tc>
          <w:tcPr>
            <w:tcW w:w="591" w:type="dxa"/>
            <w:tcBorders>
              <w:top w:val="nil"/>
              <w:left w:val="nil"/>
              <w:bottom w:val="nil"/>
              <w:right w:val="nil"/>
            </w:tcBorders>
            <w:shd w:val="clear" w:color="auto" w:fill="auto"/>
            <w:noWrap/>
            <w:hideMark/>
          </w:tcPr>
          <w:p w14:paraId="0DD0F410" w14:textId="284688A6" w:rsidR="001207FA" w:rsidRPr="001B6CFE" w:rsidRDefault="001207FA" w:rsidP="001207FA">
            <w:pPr>
              <w:spacing w:after="0" w:line="240" w:lineRule="auto"/>
              <w:jc w:val="right"/>
              <w:rPr>
                <w:lang w:eastAsia="en-AU"/>
              </w:rPr>
            </w:pPr>
            <w:r w:rsidRPr="00FA6DE8">
              <w:t>13.1</w:t>
            </w:r>
          </w:p>
        </w:tc>
        <w:tc>
          <w:tcPr>
            <w:tcW w:w="657" w:type="dxa"/>
            <w:tcBorders>
              <w:top w:val="nil"/>
              <w:left w:val="nil"/>
              <w:bottom w:val="nil"/>
              <w:right w:val="nil"/>
            </w:tcBorders>
            <w:shd w:val="clear" w:color="auto" w:fill="auto"/>
            <w:noWrap/>
            <w:hideMark/>
          </w:tcPr>
          <w:p w14:paraId="242FB952" w14:textId="3B653487" w:rsidR="001207FA" w:rsidRPr="001B6CFE" w:rsidRDefault="001207FA" w:rsidP="001207FA">
            <w:pPr>
              <w:spacing w:after="0" w:line="240" w:lineRule="auto"/>
              <w:jc w:val="right"/>
              <w:rPr>
                <w:lang w:eastAsia="en-AU"/>
              </w:rPr>
            </w:pPr>
            <w:r w:rsidRPr="00FA6DE8">
              <w:t>13.4</w:t>
            </w:r>
          </w:p>
        </w:tc>
        <w:tc>
          <w:tcPr>
            <w:tcW w:w="774" w:type="dxa"/>
            <w:tcBorders>
              <w:top w:val="nil"/>
              <w:left w:val="nil"/>
              <w:bottom w:val="nil"/>
              <w:right w:val="nil"/>
            </w:tcBorders>
            <w:shd w:val="clear" w:color="auto" w:fill="auto"/>
            <w:noWrap/>
            <w:hideMark/>
          </w:tcPr>
          <w:p w14:paraId="55E53868" w14:textId="04191262" w:rsidR="001207FA" w:rsidRPr="001B6CFE" w:rsidRDefault="001207FA" w:rsidP="001207FA">
            <w:pPr>
              <w:spacing w:after="0" w:line="240" w:lineRule="auto"/>
              <w:jc w:val="right"/>
              <w:rPr>
                <w:lang w:eastAsia="en-AU"/>
              </w:rPr>
            </w:pPr>
            <w:r w:rsidRPr="00FA6DE8">
              <w:t>28.9</w:t>
            </w:r>
          </w:p>
        </w:tc>
        <w:tc>
          <w:tcPr>
            <w:tcW w:w="766" w:type="dxa"/>
            <w:tcBorders>
              <w:top w:val="nil"/>
              <w:left w:val="nil"/>
              <w:bottom w:val="nil"/>
              <w:right w:val="nil"/>
            </w:tcBorders>
            <w:shd w:val="clear" w:color="auto" w:fill="auto"/>
            <w:noWrap/>
            <w:hideMark/>
          </w:tcPr>
          <w:p w14:paraId="55B1E1C5" w14:textId="2B82F764" w:rsidR="001207FA" w:rsidRPr="001B6CFE" w:rsidRDefault="001207FA" w:rsidP="001207FA">
            <w:pPr>
              <w:spacing w:after="0" w:line="240" w:lineRule="auto"/>
              <w:jc w:val="right"/>
              <w:rPr>
                <w:lang w:eastAsia="en-AU"/>
              </w:rPr>
            </w:pPr>
            <w:r w:rsidRPr="00FA6DE8">
              <w:t>26.7</w:t>
            </w:r>
          </w:p>
        </w:tc>
        <w:tc>
          <w:tcPr>
            <w:tcW w:w="865" w:type="dxa"/>
            <w:tcBorders>
              <w:top w:val="nil"/>
              <w:left w:val="nil"/>
              <w:bottom w:val="nil"/>
              <w:right w:val="nil"/>
            </w:tcBorders>
            <w:shd w:val="clear" w:color="auto" w:fill="auto"/>
            <w:noWrap/>
            <w:hideMark/>
          </w:tcPr>
          <w:p w14:paraId="242F234D" w14:textId="344EE7E7" w:rsidR="001207FA" w:rsidRPr="001B6CFE" w:rsidRDefault="001207FA" w:rsidP="001207FA">
            <w:pPr>
              <w:spacing w:after="0" w:line="240" w:lineRule="auto"/>
              <w:jc w:val="right"/>
              <w:rPr>
                <w:lang w:eastAsia="en-AU"/>
              </w:rPr>
            </w:pPr>
            <w:r w:rsidRPr="00FA6DE8">
              <w:t>27.8</w:t>
            </w:r>
          </w:p>
        </w:tc>
        <w:tc>
          <w:tcPr>
            <w:tcW w:w="551" w:type="dxa"/>
            <w:tcBorders>
              <w:top w:val="nil"/>
              <w:left w:val="nil"/>
              <w:bottom w:val="nil"/>
              <w:right w:val="nil"/>
            </w:tcBorders>
            <w:shd w:val="clear" w:color="auto" w:fill="auto"/>
            <w:noWrap/>
            <w:hideMark/>
          </w:tcPr>
          <w:p w14:paraId="3F6A078E" w14:textId="77777777" w:rsidR="001207FA" w:rsidRPr="001B6CFE" w:rsidRDefault="001207FA" w:rsidP="001207FA">
            <w:pPr>
              <w:spacing w:after="0" w:line="240" w:lineRule="auto"/>
              <w:rPr>
                <w:lang w:eastAsia="en-AU"/>
              </w:rPr>
            </w:pPr>
          </w:p>
        </w:tc>
      </w:tr>
      <w:tr w:rsidR="001207FA" w:rsidRPr="001B6CFE" w14:paraId="2848101C" w14:textId="77777777" w:rsidTr="0000039F">
        <w:trPr>
          <w:trHeight w:val="300"/>
        </w:trPr>
        <w:tc>
          <w:tcPr>
            <w:tcW w:w="1003" w:type="dxa"/>
            <w:vMerge/>
            <w:tcBorders>
              <w:left w:val="nil"/>
              <w:right w:val="nil"/>
            </w:tcBorders>
            <w:vAlign w:val="center"/>
          </w:tcPr>
          <w:p w14:paraId="526EDC4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205BD8E"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3145ACAE" w14:textId="3398F240" w:rsidR="001207FA" w:rsidRPr="001B6CFE" w:rsidRDefault="001207FA" w:rsidP="001207FA">
            <w:pPr>
              <w:spacing w:after="0" w:line="240" w:lineRule="auto"/>
              <w:jc w:val="right"/>
              <w:rPr>
                <w:lang w:eastAsia="en-AU"/>
              </w:rPr>
            </w:pPr>
            <w:r w:rsidRPr="00FA6DE8">
              <w:t>4.1</w:t>
            </w:r>
          </w:p>
        </w:tc>
        <w:tc>
          <w:tcPr>
            <w:tcW w:w="838" w:type="dxa"/>
            <w:tcBorders>
              <w:top w:val="nil"/>
              <w:left w:val="nil"/>
              <w:bottom w:val="nil"/>
              <w:right w:val="nil"/>
            </w:tcBorders>
            <w:shd w:val="clear" w:color="auto" w:fill="auto"/>
            <w:noWrap/>
            <w:hideMark/>
          </w:tcPr>
          <w:p w14:paraId="58FE5C9D" w14:textId="43588C0B" w:rsidR="001207FA" w:rsidRPr="001B6CFE" w:rsidRDefault="001207FA" w:rsidP="001207FA">
            <w:pPr>
              <w:spacing w:after="0" w:line="240" w:lineRule="auto"/>
              <w:jc w:val="right"/>
              <w:rPr>
                <w:lang w:eastAsia="en-AU"/>
              </w:rPr>
            </w:pPr>
            <w:r w:rsidRPr="00FA6DE8">
              <w:t>5</w:t>
            </w:r>
          </w:p>
        </w:tc>
        <w:tc>
          <w:tcPr>
            <w:tcW w:w="732" w:type="dxa"/>
            <w:tcBorders>
              <w:top w:val="nil"/>
              <w:left w:val="nil"/>
              <w:bottom w:val="nil"/>
              <w:right w:val="nil"/>
            </w:tcBorders>
            <w:shd w:val="clear" w:color="auto" w:fill="auto"/>
            <w:noWrap/>
            <w:hideMark/>
          </w:tcPr>
          <w:p w14:paraId="3133D5DE" w14:textId="4B40E600" w:rsidR="001207FA" w:rsidRPr="001B6CFE" w:rsidRDefault="001207FA" w:rsidP="001207FA">
            <w:pPr>
              <w:spacing w:after="0" w:line="240" w:lineRule="auto"/>
              <w:jc w:val="right"/>
              <w:rPr>
                <w:lang w:eastAsia="en-AU"/>
              </w:rPr>
            </w:pPr>
            <w:r w:rsidRPr="00FA6DE8">
              <w:t>4.8</w:t>
            </w:r>
          </w:p>
        </w:tc>
        <w:tc>
          <w:tcPr>
            <w:tcW w:w="909" w:type="dxa"/>
            <w:tcBorders>
              <w:top w:val="nil"/>
              <w:left w:val="nil"/>
              <w:bottom w:val="nil"/>
              <w:right w:val="nil"/>
            </w:tcBorders>
            <w:shd w:val="clear" w:color="auto" w:fill="auto"/>
            <w:noWrap/>
            <w:hideMark/>
          </w:tcPr>
          <w:p w14:paraId="2CA06F87" w14:textId="6EF34A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1E36BA1" w14:textId="30DC393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nil"/>
              <w:right w:val="nil"/>
            </w:tcBorders>
            <w:shd w:val="clear" w:color="auto" w:fill="auto"/>
            <w:noWrap/>
            <w:hideMark/>
          </w:tcPr>
          <w:p w14:paraId="2CA4D44F" w14:textId="0D8B0279"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nil"/>
              <w:right w:val="nil"/>
            </w:tcBorders>
            <w:shd w:val="clear" w:color="auto" w:fill="auto"/>
            <w:noWrap/>
            <w:hideMark/>
          </w:tcPr>
          <w:p w14:paraId="4A71A5DA" w14:textId="4A0EC12D"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4F47D28" w14:textId="63B7D9E4"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2721CA8" w14:textId="6644058E"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5EC22A8D" w14:textId="47B2980D" w:rsidR="001207FA" w:rsidRPr="001B6CFE" w:rsidRDefault="001207FA" w:rsidP="001207FA">
            <w:pPr>
              <w:spacing w:after="0" w:line="240" w:lineRule="auto"/>
              <w:jc w:val="right"/>
              <w:rPr>
                <w:lang w:eastAsia="en-AU"/>
              </w:rPr>
            </w:pPr>
            <w:r w:rsidRPr="00FA6DE8">
              <w:t>12.7</w:t>
            </w:r>
          </w:p>
        </w:tc>
        <w:tc>
          <w:tcPr>
            <w:tcW w:w="591" w:type="dxa"/>
            <w:tcBorders>
              <w:top w:val="nil"/>
              <w:left w:val="nil"/>
              <w:bottom w:val="nil"/>
              <w:right w:val="nil"/>
            </w:tcBorders>
            <w:shd w:val="clear" w:color="auto" w:fill="auto"/>
            <w:noWrap/>
            <w:hideMark/>
          </w:tcPr>
          <w:p w14:paraId="59E7550A" w14:textId="2F783745" w:rsidR="001207FA" w:rsidRPr="001B6CFE" w:rsidRDefault="001207FA" w:rsidP="001207FA">
            <w:pPr>
              <w:spacing w:after="0" w:line="240" w:lineRule="auto"/>
              <w:jc w:val="right"/>
              <w:rPr>
                <w:lang w:eastAsia="en-AU"/>
              </w:rPr>
            </w:pPr>
            <w:r w:rsidRPr="00FA6DE8">
              <w:t>11.4</w:t>
            </w:r>
          </w:p>
        </w:tc>
        <w:tc>
          <w:tcPr>
            <w:tcW w:w="657" w:type="dxa"/>
            <w:tcBorders>
              <w:top w:val="nil"/>
              <w:left w:val="nil"/>
              <w:bottom w:val="nil"/>
              <w:right w:val="nil"/>
            </w:tcBorders>
            <w:shd w:val="clear" w:color="auto" w:fill="auto"/>
            <w:noWrap/>
            <w:hideMark/>
          </w:tcPr>
          <w:p w14:paraId="1AB6371A" w14:textId="713066AB" w:rsidR="001207FA" w:rsidRPr="001B6CFE" w:rsidRDefault="001207FA" w:rsidP="001207FA">
            <w:pPr>
              <w:spacing w:after="0" w:line="240" w:lineRule="auto"/>
              <w:jc w:val="right"/>
              <w:rPr>
                <w:lang w:eastAsia="en-AU"/>
              </w:rPr>
            </w:pPr>
            <w:r w:rsidRPr="00FA6DE8">
              <w:t>11.6</w:t>
            </w:r>
          </w:p>
        </w:tc>
        <w:tc>
          <w:tcPr>
            <w:tcW w:w="774" w:type="dxa"/>
            <w:tcBorders>
              <w:top w:val="nil"/>
              <w:left w:val="nil"/>
              <w:bottom w:val="nil"/>
              <w:right w:val="nil"/>
            </w:tcBorders>
            <w:shd w:val="clear" w:color="auto" w:fill="auto"/>
            <w:noWrap/>
            <w:hideMark/>
          </w:tcPr>
          <w:p w14:paraId="5B6CAB72" w14:textId="667D6B5A" w:rsidR="001207FA" w:rsidRPr="001B6CFE" w:rsidRDefault="001207FA" w:rsidP="001207FA">
            <w:pPr>
              <w:spacing w:after="0" w:line="240" w:lineRule="auto"/>
              <w:jc w:val="right"/>
              <w:rPr>
                <w:lang w:eastAsia="en-AU"/>
              </w:rPr>
            </w:pPr>
            <w:r w:rsidRPr="00FA6DE8">
              <w:t>10</w:t>
            </w:r>
          </w:p>
        </w:tc>
        <w:tc>
          <w:tcPr>
            <w:tcW w:w="766" w:type="dxa"/>
            <w:tcBorders>
              <w:top w:val="nil"/>
              <w:left w:val="nil"/>
              <w:bottom w:val="nil"/>
              <w:right w:val="nil"/>
            </w:tcBorders>
            <w:shd w:val="clear" w:color="auto" w:fill="auto"/>
            <w:noWrap/>
            <w:hideMark/>
          </w:tcPr>
          <w:p w14:paraId="72FA2DCC" w14:textId="43222C9B" w:rsidR="001207FA" w:rsidRPr="001B6CFE" w:rsidRDefault="001207FA" w:rsidP="001207FA">
            <w:pPr>
              <w:spacing w:after="0" w:line="240" w:lineRule="auto"/>
              <w:jc w:val="right"/>
              <w:rPr>
                <w:lang w:eastAsia="en-AU"/>
              </w:rPr>
            </w:pPr>
            <w:r w:rsidRPr="00FA6DE8">
              <w:t>12</w:t>
            </w:r>
          </w:p>
        </w:tc>
        <w:tc>
          <w:tcPr>
            <w:tcW w:w="865" w:type="dxa"/>
            <w:tcBorders>
              <w:top w:val="nil"/>
              <w:left w:val="nil"/>
              <w:bottom w:val="nil"/>
              <w:right w:val="nil"/>
            </w:tcBorders>
            <w:shd w:val="clear" w:color="auto" w:fill="auto"/>
            <w:noWrap/>
            <w:hideMark/>
          </w:tcPr>
          <w:p w14:paraId="02BBCED8" w14:textId="1390B4D8" w:rsidR="001207FA" w:rsidRPr="001B6CFE" w:rsidRDefault="001207FA" w:rsidP="001207FA">
            <w:pPr>
              <w:spacing w:after="0" w:line="240" w:lineRule="auto"/>
              <w:jc w:val="right"/>
              <w:rPr>
                <w:lang w:eastAsia="en-AU"/>
              </w:rPr>
            </w:pPr>
            <w:r w:rsidRPr="00FA6DE8">
              <w:t>11.5</w:t>
            </w:r>
          </w:p>
        </w:tc>
        <w:tc>
          <w:tcPr>
            <w:tcW w:w="551" w:type="dxa"/>
            <w:tcBorders>
              <w:top w:val="nil"/>
              <w:left w:val="nil"/>
              <w:bottom w:val="nil"/>
              <w:right w:val="nil"/>
            </w:tcBorders>
            <w:shd w:val="clear" w:color="auto" w:fill="auto"/>
            <w:noWrap/>
            <w:hideMark/>
          </w:tcPr>
          <w:p w14:paraId="79FADEF3" w14:textId="77777777" w:rsidR="001207FA" w:rsidRPr="001B6CFE" w:rsidRDefault="001207FA" w:rsidP="001207FA">
            <w:pPr>
              <w:spacing w:after="0" w:line="240" w:lineRule="auto"/>
              <w:rPr>
                <w:lang w:eastAsia="en-AU"/>
              </w:rPr>
            </w:pPr>
          </w:p>
        </w:tc>
      </w:tr>
      <w:tr w:rsidR="001207FA" w:rsidRPr="001B6CFE" w14:paraId="11B04406" w14:textId="77777777" w:rsidTr="0000039F">
        <w:trPr>
          <w:trHeight w:val="300"/>
        </w:trPr>
        <w:tc>
          <w:tcPr>
            <w:tcW w:w="1003" w:type="dxa"/>
            <w:vMerge/>
            <w:tcBorders>
              <w:left w:val="nil"/>
              <w:bottom w:val="single" w:sz="4" w:space="0" w:color="auto"/>
              <w:right w:val="nil"/>
            </w:tcBorders>
            <w:vAlign w:val="center"/>
          </w:tcPr>
          <w:p w14:paraId="6F9EC814"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96E932A"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62107B50" w14:textId="2CA26808" w:rsidR="001207FA" w:rsidRPr="001B6CFE" w:rsidRDefault="001207FA" w:rsidP="001207FA">
            <w:pPr>
              <w:spacing w:after="0" w:line="240" w:lineRule="auto"/>
              <w:jc w:val="right"/>
              <w:rPr>
                <w:lang w:eastAsia="en-AU"/>
              </w:rPr>
            </w:pPr>
            <w:r w:rsidRPr="00FA6DE8">
              <w:t>0.2</w:t>
            </w:r>
          </w:p>
        </w:tc>
        <w:tc>
          <w:tcPr>
            <w:tcW w:w="838" w:type="dxa"/>
            <w:tcBorders>
              <w:top w:val="nil"/>
              <w:left w:val="nil"/>
              <w:bottom w:val="single" w:sz="4" w:space="0" w:color="auto"/>
              <w:right w:val="nil"/>
            </w:tcBorders>
            <w:shd w:val="clear" w:color="auto" w:fill="auto"/>
            <w:noWrap/>
            <w:hideMark/>
          </w:tcPr>
          <w:p w14:paraId="2D5789B9" w14:textId="0B696253" w:rsidR="001207FA" w:rsidRPr="001B6CFE" w:rsidRDefault="001207FA" w:rsidP="001207FA">
            <w:pPr>
              <w:spacing w:after="0" w:line="240" w:lineRule="auto"/>
              <w:jc w:val="right"/>
              <w:rPr>
                <w:lang w:eastAsia="en-AU"/>
              </w:rPr>
            </w:pPr>
            <w:r w:rsidRPr="00FA6DE8">
              <w:t>-0.1</w:t>
            </w:r>
          </w:p>
        </w:tc>
        <w:tc>
          <w:tcPr>
            <w:tcW w:w="732" w:type="dxa"/>
            <w:tcBorders>
              <w:top w:val="nil"/>
              <w:left w:val="nil"/>
              <w:bottom w:val="single" w:sz="4" w:space="0" w:color="auto"/>
              <w:right w:val="nil"/>
            </w:tcBorders>
            <w:shd w:val="clear" w:color="auto" w:fill="auto"/>
            <w:noWrap/>
            <w:hideMark/>
          </w:tcPr>
          <w:p w14:paraId="124B59FF" w14:textId="12EEF45E" w:rsidR="001207FA" w:rsidRPr="001B6CFE" w:rsidRDefault="001207FA" w:rsidP="001207FA">
            <w:pPr>
              <w:spacing w:after="0" w:line="240" w:lineRule="auto"/>
              <w:jc w:val="right"/>
              <w:rPr>
                <w:lang w:eastAsia="en-AU"/>
              </w:rPr>
            </w:pPr>
            <w:r w:rsidRPr="00FA6DE8">
              <w:t>-0.1</w:t>
            </w:r>
          </w:p>
        </w:tc>
        <w:tc>
          <w:tcPr>
            <w:tcW w:w="909" w:type="dxa"/>
            <w:tcBorders>
              <w:top w:val="nil"/>
              <w:left w:val="nil"/>
              <w:bottom w:val="single" w:sz="4" w:space="0" w:color="auto"/>
              <w:right w:val="nil"/>
            </w:tcBorders>
            <w:shd w:val="clear" w:color="auto" w:fill="auto"/>
            <w:noWrap/>
            <w:hideMark/>
          </w:tcPr>
          <w:p w14:paraId="6FC852AB" w14:textId="4018B493"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73184B73" w14:textId="00FB26F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613792F" w14:textId="0ED40F8C"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341CC409" w14:textId="5DC1EF20" w:rsidR="001207FA" w:rsidRPr="001B6CFE" w:rsidRDefault="001207FA" w:rsidP="001207FA">
            <w:pPr>
              <w:spacing w:after="0" w:line="240" w:lineRule="auto"/>
              <w:jc w:val="right"/>
              <w:rPr>
                <w:lang w:eastAsia="en-AU"/>
              </w:rPr>
            </w:pPr>
            <w:r w:rsidRPr="00FA6DE8">
              <w:t>59</w:t>
            </w:r>
          </w:p>
        </w:tc>
        <w:tc>
          <w:tcPr>
            <w:tcW w:w="791" w:type="dxa"/>
            <w:tcBorders>
              <w:top w:val="nil"/>
              <w:left w:val="nil"/>
              <w:bottom w:val="single" w:sz="4" w:space="0" w:color="auto"/>
              <w:right w:val="nil"/>
            </w:tcBorders>
            <w:shd w:val="clear" w:color="auto" w:fill="auto"/>
            <w:noWrap/>
            <w:hideMark/>
          </w:tcPr>
          <w:p w14:paraId="4E995D71" w14:textId="2B4738B2" w:rsidR="001207FA" w:rsidRPr="001B6CFE" w:rsidRDefault="001207FA" w:rsidP="001207FA">
            <w:pPr>
              <w:spacing w:after="0" w:line="240" w:lineRule="auto"/>
              <w:jc w:val="right"/>
              <w:rPr>
                <w:lang w:eastAsia="en-AU"/>
              </w:rPr>
            </w:pPr>
            <w:r w:rsidRPr="00FA6DE8">
              <w:t>53</w:t>
            </w:r>
          </w:p>
        </w:tc>
        <w:tc>
          <w:tcPr>
            <w:tcW w:w="791" w:type="dxa"/>
            <w:tcBorders>
              <w:top w:val="nil"/>
              <w:left w:val="nil"/>
              <w:bottom w:val="single" w:sz="4" w:space="0" w:color="auto"/>
              <w:right w:val="nil"/>
            </w:tcBorders>
            <w:shd w:val="clear" w:color="auto" w:fill="auto"/>
            <w:noWrap/>
            <w:hideMark/>
          </w:tcPr>
          <w:p w14:paraId="6CA29F86" w14:textId="2CB15766" w:rsidR="001207FA" w:rsidRPr="001B6CFE" w:rsidRDefault="001207FA" w:rsidP="001207FA">
            <w:pPr>
              <w:spacing w:after="0" w:line="240" w:lineRule="auto"/>
              <w:jc w:val="right"/>
              <w:rPr>
                <w:lang w:eastAsia="en-AU"/>
              </w:rPr>
            </w:pPr>
            <w:r w:rsidRPr="00FA6DE8">
              <w:t>56</w:t>
            </w:r>
          </w:p>
        </w:tc>
        <w:tc>
          <w:tcPr>
            <w:tcW w:w="595" w:type="dxa"/>
            <w:tcBorders>
              <w:top w:val="nil"/>
              <w:left w:val="nil"/>
              <w:bottom w:val="single" w:sz="4" w:space="0" w:color="auto"/>
              <w:right w:val="nil"/>
            </w:tcBorders>
            <w:shd w:val="clear" w:color="auto" w:fill="auto"/>
            <w:noWrap/>
            <w:hideMark/>
          </w:tcPr>
          <w:p w14:paraId="35CED1F7" w14:textId="0EFD0B1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5A59B4FD" w14:textId="224EBA4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3E8139F5" w14:textId="56157F72" w:rsidR="001207FA" w:rsidRPr="001B6CFE" w:rsidRDefault="001207FA" w:rsidP="001207FA">
            <w:pPr>
              <w:spacing w:after="0" w:line="240" w:lineRule="auto"/>
              <w:jc w:val="right"/>
              <w:rPr>
                <w:lang w:eastAsia="en-AU"/>
              </w:rPr>
            </w:pPr>
            <w:r w:rsidRPr="00FA6DE8">
              <w:t>11.4</w:t>
            </w:r>
          </w:p>
        </w:tc>
        <w:tc>
          <w:tcPr>
            <w:tcW w:w="774" w:type="dxa"/>
            <w:tcBorders>
              <w:top w:val="nil"/>
              <w:left w:val="nil"/>
              <w:bottom w:val="single" w:sz="4" w:space="0" w:color="auto"/>
              <w:right w:val="nil"/>
            </w:tcBorders>
            <w:shd w:val="clear" w:color="auto" w:fill="auto"/>
            <w:noWrap/>
            <w:hideMark/>
          </w:tcPr>
          <w:p w14:paraId="7E9942FE" w14:textId="1FD179BB" w:rsidR="001207FA" w:rsidRPr="001B6CFE" w:rsidRDefault="001207FA" w:rsidP="001207FA">
            <w:pPr>
              <w:spacing w:after="0" w:line="240" w:lineRule="auto"/>
              <w:jc w:val="right"/>
              <w:rPr>
                <w:lang w:eastAsia="en-AU"/>
              </w:rPr>
            </w:pPr>
            <w:r w:rsidRPr="00FA6DE8">
              <w:t>0.5</w:t>
            </w:r>
          </w:p>
        </w:tc>
        <w:tc>
          <w:tcPr>
            <w:tcW w:w="766" w:type="dxa"/>
            <w:tcBorders>
              <w:top w:val="nil"/>
              <w:left w:val="nil"/>
              <w:bottom w:val="single" w:sz="4" w:space="0" w:color="auto"/>
              <w:right w:val="nil"/>
            </w:tcBorders>
            <w:shd w:val="clear" w:color="auto" w:fill="auto"/>
            <w:noWrap/>
            <w:hideMark/>
          </w:tcPr>
          <w:p w14:paraId="58AC060E" w14:textId="71A2D058" w:rsidR="001207FA" w:rsidRPr="001B6CFE" w:rsidRDefault="001207FA" w:rsidP="001207FA">
            <w:pPr>
              <w:spacing w:after="0" w:line="240" w:lineRule="auto"/>
              <w:jc w:val="right"/>
              <w:rPr>
                <w:lang w:eastAsia="en-AU"/>
              </w:rPr>
            </w:pPr>
            <w:r w:rsidRPr="00FA6DE8">
              <w:t>-0.3</w:t>
            </w:r>
          </w:p>
        </w:tc>
        <w:tc>
          <w:tcPr>
            <w:tcW w:w="865" w:type="dxa"/>
            <w:tcBorders>
              <w:top w:val="nil"/>
              <w:left w:val="nil"/>
              <w:bottom w:val="single" w:sz="4" w:space="0" w:color="auto"/>
              <w:right w:val="nil"/>
            </w:tcBorders>
            <w:shd w:val="clear" w:color="auto" w:fill="auto"/>
            <w:noWrap/>
            <w:hideMark/>
          </w:tcPr>
          <w:p w14:paraId="5A71239F" w14:textId="6EB55C6D" w:rsidR="001207FA" w:rsidRPr="001B6CFE" w:rsidRDefault="001207FA" w:rsidP="001207FA">
            <w:pPr>
              <w:spacing w:after="0" w:line="240" w:lineRule="auto"/>
              <w:jc w:val="right"/>
              <w:rPr>
                <w:lang w:eastAsia="en-AU"/>
              </w:rPr>
            </w:pPr>
            <w:r w:rsidRPr="00FA6DE8">
              <w:t>-0.2</w:t>
            </w:r>
          </w:p>
        </w:tc>
        <w:tc>
          <w:tcPr>
            <w:tcW w:w="551" w:type="dxa"/>
            <w:tcBorders>
              <w:top w:val="nil"/>
              <w:left w:val="nil"/>
              <w:bottom w:val="single" w:sz="4" w:space="0" w:color="auto"/>
              <w:right w:val="nil"/>
            </w:tcBorders>
            <w:shd w:val="clear" w:color="auto" w:fill="auto"/>
            <w:noWrap/>
            <w:hideMark/>
          </w:tcPr>
          <w:p w14:paraId="4170711D" w14:textId="409DF704" w:rsidR="001207FA" w:rsidRPr="001B6CFE" w:rsidRDefault="001207FA" w:rsidP="001207FA">
            <w:pPr>
              <w:spacing w:after="0" w:line="240" w:lineRule="auto"/>
              <w:rPr>
                <w:lang w:eastAsia="en-AU"/>
              </w:rPr>
            </w:pPr>
            <w:r w:rsidRPr="00FA6DE8">
              <w:t>***</w:t>
            </w:r>
          </w:p>
        </w:tc>
      </w:tr>
      <w:tr w:rsidR="001207FA" w:rsidRPr="001B6CFE" w14:paraId="1EC10314" w14:textId="77777777" w:rsidTr="0000039F">
        <w:trPr>
          <w:trHeight w:val="300"/>
        </w:trPr>
        <w:tc>
          <w:tcPr>
            <w:tcW w:w="1003" w:type="dxa"/>
            <w:vMerge w:val="restart"/>
            <w:tcBorders>
              <w:top w:val="single" w:sz="4" w:space="0" w:color="auto"/>
              <w:left w:val="nil"/>
              <w:right w:val="nil"/>
            </w:tcBorders>
            <w:vAlign w:val="center"/>
          </w:tcPr>
          <w:p w14:paraId="322E4F88" w14:textId="77777777" w:rsidR="001207FA" w:rsidRPr="001B6CFE" w:rsidRDefault="001207FA" w:rsidP="001207F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ADD479"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68BCE50B" w14:textId="12606591" w:rsidR="001207FA" w:rsidRPr="001B6CFE" w:rsidRDefault="001207FA" w:rsidP="001207FA">
            <w:pPr>
              <w:spacing w:after="0" w:line="240" w:lineRule="auto"/>
              <w:jc w:val="right"/>
              <w:rPr>
                <w:lang w:eastAsia="en-AU"/>
              </w:rPr>
            </w:pPr>
            <w:r w:rsidRPr="00FA6DE8">
              <w:t>54.7</w:t>
            </w:r>
          </w:p>
        </w:tc>
        <w:tc>
          <w:tcPr>
            <w:tcW w:w="838" w:type="dxa"/>
            <w:tcBorders>
              <w:top w:val="single" w:sz="4" w:space="0" w:color="auto"/>
              <w:left w:val="nil"/>
              <w:bottom w:val="nil"/>
              <w:right w:val="nil"/>
            </w:tcBorders>
            <w:shd w:val="clear" w:color="auto" w:fill="auto"/>
            <w:noWrap/>
            <w:hideMark/>
          </w:tcPr>
          <w:p w14:paraId="31ABD4F4" w14:textId="092E2A0E" w:rsidR="001207FA" w:rsidRPr="001B6CFE" w:rsidRDefault="001207FA" w:rsidP="001207FA">
            <w:pPr>
              <w:spacing w:after="0" w:line="240" w:lineRule="auto"/>
              <w:jc w:val="right"/>
              <w:rPr>
                <w:lang w:eastAsia="en-AU"/>
              </w:rPr>
            </w:pPr>
            <w:r w:rsidRPr="00FA6DE8">
              <w:t>51.4</w:t>
            </w:r>
          </w:p>
        </w:tc>
        <w:tc>
          <w:tcPr>
            <w:tcW w:w="732" w:type="dxa"/>
            <w:tcBorders>
              <w:top w:val="single" w:sz="4" w:space="0" w:color="auto"/>
              <w:left w:val="nil"/>
              <w:bottom w:val="nil"/>
              <w:right w:val="nil"/>
            </w:tcBorders>
            <w:shd w:val="clear" w:color="auto" w:fill="auto"/>
            <w:noWrap/>
            <w:hideMark/>
          </w:tcPr>
          <w:p w14:paraId="28155515" w14:textId="429295E8" w:rsidR="001207FA" w:rsidRPr="001B6CFE" w:rsidRDefault="001207FA" w:rsidP="001207FA">
            <w:pPr>
              <w:spacing w:after="0" w:line="240" w:lineRule="auto"/>
              <w:jc w:val="right"/>
              <w:rPr>
                <w:lang w:eastAsia="en-AU"/>
              </w:rPr>
            </w:pPr>
            <w:r w:rsidRPr="00FA6DE8">
              <w:t>53.6</w:t>
            </w:r>
          </w:p>
        </w:tc>
        <w:tc>
          <w:tcPr>
            <w:tcW w:w="909" w:type="dxa"/>
            <w:tcBorders>
              <w:top w:val="single" w:sz="4" w:space="0" w:color="auto"/>
              <w:left w:val="nil"/>
              <w:bottom w:val="nil"/>
              <w:right w:val="nil"/>
            </w:tcBorders>
            <w:shd w:val="clear" w:color="auto" w:fill="auto"/>
            <w:noWrap/>
            <w:hideMark/>
          </w:tcPr>
          <w:p w14:paraId="556DC232" w14:textId="3490BDF2"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6EBFE183" w14:textId="669178EB"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523B4744" w14:textId="16A08E9B" w:rsidR="001207FA" w:rsidRPr="001B6CFE" w:rsidRDefault="001207FA" w:rsidP="001207FA">
            <w:pPr>
              <w:spacing w:after="0" w:line="240" w:lineRule="auto"/>
              <w:jc w:val="right"/>
              <w:rPr>
                <w:lang w:eastAsia="en-AU"/>
              </w:rPr>
            </w:pPr>
            <w:r w:rsidRPr="00FA6DE8">
              <w:t>50</w:t>
            </w:r>
          </w:p>
        </w:tc>
        <w:tc>
          <w:tcPr>
            <w:tcW w:w="791" w:type="dxa"/>
            <w:tcBorders>
              <w:top w:val="single" w:sz="4" w:space="0" w:color="auto"/>
              <w:left w:val="nil"/>
              <w:bottom w:val="nil"/>
              <w:right w:val="nil"/>
            </w:tcBorders>
            <w:shd w:val="clear" w:color="auto" w:fill="auto"/>
            <w:noWrap/>
            <w:hideMark/>
          </w:tcPr>
          <w:p w14:paraId="4729CC1A" w14:textId="0F285B35" w:rsidR="001207FA" w:rsidRPr="001B6CFE" w:rsidRDefault="001207FA" w:rsidP="001207FA">
            <w:pPr>
              <w:spacing w:after="0" w:line="240" w:lineRule="auto"/>
              <w:jc w:val="right"/>
              <w:rPr>
                <w:lang w:eastAsia="en-AU"/>
              </w:rPr>
            </w:pPr>
            <w:r w:rsidRPr="00FA6DE8">
              <w:t>133</w:t>
            </w:r>
          </w:p>
        </w:tc>
        <w:tc>
          <w:tcPr>
            <w:tcW w:w="791" w:type="dxa"/>
            <w:tcBorders>
              <w:top w:val="single" w:sz="4" w:space="0" w:color="auto"/>
              <w:left w:val="nil"/>
              <w:bottom w:val="nil"/>
              <w:right w:val="nil"/>
            </w:tcBorders>
            <w:shd w:val="clear" w:color="auto" w:fill="auto"/>
            <w:noWrap/>
            <w:hideMark/>
          </w:tcPr>
          <w:p w14:paraId="2987D777" w14:textId="19129C48" w:rsidR="001207FA" w:rsidRPr="001B6CFE" w:rsidRDefault="001207FA" w:rsidP="001207FA">
            <w:pPr>
              <w:spacing w:after="0" w:line="240" w:lineRule="auto"/>
              <w:jc w:val="right"/>
              <w:rPr>
                <w:lang w:eastAsia="en-AU"/>
              </w:rPr>
            </w:pPr>
            <w:r w:rsidRPr="00FA6DE8">
              <w:t>97</w:t>
            </w:r>
          </w:p>
        </w:tc>
        <w:tc>
          <w:tcPr>
            <w:tcW w:w="791" w:type="dxa"/>
            <w:tcBorders>
              <w:top w:val="single" w:sz="4" w:space="0" w:color="auto"/>
              <w:left w:val="nil"/>
              <w:bottom w:val="nil"/>
              <w:right w:val="nil"/>
            </w:tcBorders>
            <w:shd w:val="clear" w:color="auto" w:fill="auto"/>
            <w:noWrap/>
            <w:hideMark/>
          </w:tcPr>
          <w:p w14:paraId="5B61B7C9" w14:textId="405479E7" w:rsidR="001207FA" w:rsidRPr="001B6CFE" w:rsidRDefault="001207FA" w:rsidP="001207FA">
            <w:pPr>
              <w:spacing w:after="0" w:line="240" w:lineRule="auto"/>
              <w:jc w:val="right"/>
              <w:rPr>
                <w:lang w:eastAsia="en-AU"/>
              </w:rPr>
            </w:pPr>
            <w:r w:rsidRPr="00FA6DE8">
              <w:t>110</w:t>
            </w:r>
          </w:p>
        </w:tc>
        <w:tc>
          <w:tcPr>
            <w:tcW w:w="595" w:type="dxa"/>
            <w:tcBorders>
              <w:top w:val="single" w:sz="4" w:space="0" w:color="auto"/>
              <w:left w:val="nil"/>
              <w:bottom w:val="nil"/>
              <w:right w:val="nil"/>
            </w:tcBorders>
            <w:shd w:val="clear" w:color="auto" w:fill="auto"/>
            <w:noWrap/>
            <w:hideMark/>
          </w:tcPr>
          <w:p w14:paraId="4ED485C4" w14:textId="2DA3212F" w:rsidR="001207FA" w:rsidRPr="001B6CFE" w:rsidRDefault="001207FA" w:rsidP="001207FA">
            <w:pPr>
              <w:spacing w:after="0" w:line="240" w:lineRule="auto"/>
              <w:jc w:val="right"/>
              <w:rPr>
                <w:lang w:eastAsia="en-AU"/>
              </w:rPr>
            </w:pPr>
            <w:r w:rsidRPr="00FA6DE8">
              <w:t>23.1</w:t>
            </w:r>
          </w:p>
        </w:tc>
        <w:tc>
          <w:tcPr>
            <w:tcW w:w="591" w:type="dxa"/>
            <w:tcBorders>
              <w:top w:val="single" w:sz="4" w:space="0" w:color="auto"/>
              <w:left w:val="nil"/>
              <w:bottom w:val="nil"/>
              <w:right w:val="nil"/>
            </w:tcBorders>
            <w:shd w:val="clear" w:color="auto" w:fill="auto"/>
            <w:noWrap/>
            <w:hideMark/>
          </w:tcPr>
          <w:p w14:paraId="4A1C91AF" w14:textId="47D369C4" w:rsidR="001207FA" w:rsidRPr="001B6CFE" w:rsidRDefault="001207FA" w:rsidP="001207FA">
            <w:pPr>
              <w:spacing w:after="0" w:line="240" w:lineRule="auto"/>
              <w:jc w:val="right"/>
              <w:rPr>
                <w:lang w:eastAsia="en-AU"/>
              </w:rPr>
            </w:pPr>
            <w:r w:rsidRPr="00FA6DE8">
              <w:t>18.9</w:t>
            </w:r>
          </w:p>
        </w:tc>
        <w:tc>
          <w:tcPr>
            <w:tcW w:w="657" w:type="dxa"/>
            <w:tcBorders>
              <w:top w:val="single" w:sz="4" w:space="0" w:color="auto"/>
              <w:left w:val="nil"/>
              <w:bottom w:val="nil"/>
              <w:right w:val="nil"/>
            </w:tcBorders>
            <w:shd w:val="clear" w:color="auto" w:fill="auto"/>
            <w:noWrap/>
            <w:hideMark/>
          </w:tcPr>
          <w:p w14:paraId="450DCC7A" w14:textId="107A055C" w:rsidR="001207FA" w:rsidRPr="001B6CFE" w:rsidRDefault="001207FA" w:rsidP="001207FA">
            <w:pPr>
              <w:spacing w:after="0" w:line="240" w:lineRule="auto"/>
              <w:jc w:val="right"/>
              <w:rPr>
                <w:lang w:eastAsia="en-AU"/>
              </w:rPr>
            </w:pPr>
            <w:r w:rsidRPr="00FA6DE8">
              <w:t>21.1</w:t>
            </w:r>
          </w:p>
        </w:tc>
        <w:tc>
          <w:tcPr>
            <w:tcW w:w="774" w:type="dxa"/>
            <w:tcBorders>
              <w:top w:val="single" w:sz="4" w:space="0" w:color="auto"/>
              <w:left w:val="nil"/>
              <w:bottom w:val="nil"/>
              <w:right w:val="nil"/>
            </w:tcBorders>
            <w:shd w:val="clear" w:color="auto" w:fill="auto"/>
            <w:noWrap/>
            <w:hideMark/>
          </w:tcPr>
          <w:p w14:paraId="3D6A3F5C" w14:textId="21848FF0" w:rsidR="001207FA" w:rsidRPr="001B6CFE" w:rsidRDefault="001207FA" w:rsidP="001207FA">
            <w:pPr>
              <w:spacing w:after="0" w:line="240" w:lineRule="auto"/>
              <w:jc w:val="right"/>
              <w:rPr>
                <w:lang w:eastAsia="en-AU"/>
              </w:rPr>
            </w:pPr>
            <w:r w:rsidRPr="00FA6DE8">
              <w:t>131.8</w:t>
            </w:r>
          </w:p>
        </w:tc>
        <w:tc>
          <w:tcPr>
            <w:tcW w:w="766" w:type="dxa"/>
            <w:tcBorders>
              <w:top w:val="single" w:sz="4" w:space="0" w:color="auto"/>
              <w:left w:val="nil"/>
              <w:bottom w:val="nil"/>
              <w:right w:val="nil"/>
            </w:tcBorders>
            <w:shd w:val="clear" w:color="auto" w:fill="auto"/>
            <w:noWrap/>
            <w:hideMark/>
          </w:tcPr>
          <w:p w14:paraId="300D7A80" w14:textId="16DF3B9A" w:rsidR="001207FA" w:rsidRPr="001B6CFE" w:rsidRDefault="001207FA" w:rsidP="001207FA">
            <w:pPr>
              <w:spacing w:after="0" w:line="240" w:lineRule="auto"/>
              <w:jc w:val="right"/>
              <w:rPr>
                <w:lang w:eastAsia="en-AU"/>
              </w:rPr>
            </w:pPr>
            <w:r w:rsidRPr="00FA6DE8">
              <w:t>123.7</w:t>
            </w:r>
          </w:p>
        </w:tc>
        <w:tc>
          <w:tcPr>
            <w:tcW w:w="865" w:type="dxa"/>
            <w:tcBorders>
              <w:top w:val="single" w:sz="4" w:space="0" w:color="auto"/>
              <w:left w:val="nil"/>
              <w:bottom w:val="nil"/>
              <w:right w:val="nil"/>
            </w:tcBorders>
            <w:shd w:val="clear" w:color="auto" w:fill="auto"/>
            <w:noWrap/>
            <w:hideMark/>
          </w:tcPr>
          <w:p w14:paraId="10213E52" w14:textId="11970699" w:rsidR="001207FA" w:rsidRPr="001B6CFE" w:rsidRDefault="001207FA" w:rsidP="001207FA">
            <w:pPr>
              <w:spacing w:after="0" w:line="240" w:lineRule="auto"/>
              <w:jc w:val="right"/>
              <w:rPr>
                <w:lang w:eastAsia="en-AU"/>
              </w:rPr>
            </w:pPr>
            <w:r w:rsidRPr="00FA6DE8">
              <w:t>129.1</w:t>
            </w:r>
          </w:p>
        </w:tc>
        <w:tc>
          <w:tcPr>
            <w:tcW w:w="551" w:type="dxa"/>
            <w:tcBorders>
              <w:top w:val="single" w:sz="4" w:space="0" w:color="auto"/>
              <w:left w:val="nil"/>
              <w:bottom w:val="nil"/>
              <w:right w:val="nil"/>
            </w:tcBorders>
            <w:shd w:val="clear" w:color="auto" w:fill="auto"/>
            <w:noWrap/>
            <w:hideMark/>
          </w:tcPr>
          <w:p w14:paraId="66607DA5" w14:textId="77777777" w:rsidR="001207FA" w:rsidRPr="001B6CFE" w:rsidRDefault="001207FA" w:rsidP="001207FA">
            <w:pPr>
              <w:spacing w:after="0" w:line="240" w:lineRule="auto"/>
              <w:rPr>
                <w:lang w:eastAsia="en-AU"/>
              </w:rPr>
            </w:pPr>
          </w:p>
        </w:tc>
      </w:tr>
      <w:tr w:rsidR="001207FA" w:rsidRPr="001B6CFE" w14:paraId="601BD72A" w14:textId="77777777" w:rsidTr="0000039F">
        <w:trPr>
          <w:trHeight w:val="300"/>
        </w:trPr>
        <w:tc>
          <w:tcPr>
            <w:tcW w:w="1003" w:type="dxa"/>
            <w:vMerge/>
            <w:tcBorders>
              <w:left w:val="nil"/>
              <w:right w:val="nil"/>
            </w:tcBorders>
            <w:vAlign w:val="center"/>
          </w:tcPr>
          <w:p w14:paraId="6D9FCB76"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64D6CB9"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0350BC9E" w14:textId="08B791D5" w:rsidR="001207FA" w:rsidRPr="001B6CFE" w:rsidRDefault="001207FA" w:rsidP="001207FA">
            <w:pPr>
              <w:spacing w:after="0" w:line="240" w:lineRule="auto"/>
              <w:jc w:val="right"/>
              <w:rPr>
                <w:lang w:eastAsia="en-AU"/>
              </w:rPr>
            </w:pPr>
            <w:r w:rsidRPr="00FA6DE8">
              <w:t>22.5</w:t>
            </w:r>
          </w:p>
        </w:tc>
        <w:tc>
          <w:tcPr>
            <w:tcW w:w="838" w:type="dxa"/>
            <w:tcBorders>
              <w:top w:val="nil"/>
              <w:left w:val="nil"/>
              <w:bottom w:val="nil"/>
              <w:right w:val="nil"/>
            </w:tcBorders>
            <w:shd w:val="clear" w:color="auto" w:fill="auto"/>
            <w:noWrap/>
            <w:hideMark/>
          </w:tcPr>
          <w:p w14:paraId="4B60B0D8" w14:textId="292CC967" w:rsidR="001207FA" w:rsidRPr="001B6CFE" w:rsidRDefault="001207FA" w:rsidP="001207FA">
            <w:pPr>
              <w:spacing w:after="0" w:line="240" w:lineRule="auto"/>
              <w:jc w:val="right"/>
              <w:rPr>
                <w:lang w:eastAsia="en-AU"/>
              </w:rPr>
            </w:pPr>
            <w:r w:rsidRPr="00FA6DE8">
              <w:t>17.6</w:t>
            </w:r>
          </w:p>
        </w:tc>
        <w:tc>
          <w:tcPr>
            <w:tcW w:w="732" w:type="dxa"/>
            <w:tcBorders>
              <w:top w:val="nil"/>
              <w:left w:val="nil"/>
              <w:bottom w:val="nil"/>
              <w:right w:val="nil"/>
            </w:tcBorders>
            <w:shd w:val="clear" w:color="auto" w:fill="auto"/>
            <w:noWrap/>
            <w:hideMark/>
          </w:tcPr>
          <w:p w14:paraId="576D3832" w14:textId="7F18F5CE" w:rsidR="001207FA" w:rsidRPr="001B6CFE" w:rsidRDefault="001207FA" w:rsidP="001207FA">
            <w:pPr>
              <w:spacing w:after="0" w:line="240" w:lineRule="auto"/>
              <w:jc w:val="right"/>
              <w:rPr>
                <w:lang w:eastAsia="en-AU"/>
              </w:rPr>
            </w:pPr>
            <w:r w:rsidRPr="00FA6DE8">
              <w:t>20.7</w:t>
            </w:r>
          </w:p>
        </w:tc>
        <w:tc>
          <w:tcPr>
            <w:tcW w:w="909" w:type="dxa"/>
            <w:tcBorders>
              <w:top w:val="nil"/>
              <w:left w:val="nil"/>
              <w:bottom w:val="nil"/>
              <w:right w:val="nil"/>
            </w:tcBorders>
            <w:shd w:val="clear" w:color="auto" w:fill="auto"/>
            <w:noWrap/>
            <w:hideMark/>
          </w:tcPr>
          <w:p w14:paraId="1411ABF6" w14:textId="7F9D30DC" w:rsidR="001207FA" w:rsidRPr="001B6CFE" w:rsidRDefault="001207FA" w:rsidP="001207FA">
            <w:pPr>
              <w:spacing w:after="0" w:line="240" w:lineRule="auto"/>
              <w:jc w:val="right"/>
              <w:rPr>
                <w:lang w:eastAsia="en-AU"/>
              </w:rPr>
            </w:pPr>
            <w:r w:rsidRPr="00FA6DE8">
              <w:t>22</w:t>
            </w:r>
          </w:p>
        </w:tc>
        <w:tc>
          <w:tcPr>
            <w:tcW w:w="909" w:type="dxa"/>
            <w:tcBorders>
              <w:top w:val="nil"/>
              <w:left w:val="nil"/>
              <w:bottom w:val="nil"/>
              <w:right w:val="nil"/>
            </w:tcBorders>
            <w:shd w:val="clear" w:color="auto" w:fill="auto"/>
            <w:noWrap/>
            <w:hideMark/>
          </w:tcPr>
          <w:p w14:paraId="04FEAF06" w14:textId="5AF3F671" w:rsidR="001207FA" w:rsidRPr="001B6CFE" w:rsidRDefault="001207FA" w:rsidP="001207FA">
            <w:pPr>
              <w:spacing w:after="0" w:line="240" w:lineRule="auto"/>
              <w:jc w:val="right"/>
              <w:rPr>
                <w:lang w:eastAsia="en-AU"/>
              </w:rPr>
            </w:pPr>
            <w:r w:rsidRPr="00FA6DE8">
              <w:t>15</w:t>
            </w:r>
          </w:p>
        </w:tc>
        <w:tc>
          <w:tcPr>
            <w:tcW w:w="909" w:type="dxa"/>
            <w:tcBorders>
              <w:top w:val="nil"/>
              <w:left w:val="nil"/>
              <w:bottom w:val="nil"/>
              <w:right w:val="nil"/>
            </w:tcBorders>
            <w:shd w:val="clear" w:color="auto" w:fill="auto"/>
            <w:noWrap/>
            <w:hideMark/>
          </w:tcPr>
          <w:p w14:paraId="398D2490" w14:textId="72DD5359" w:rsidR="001207FA" w:rsidRPr="001B6CFE" w:rsidRDefault="001207FA" w:rsidP="001207FA">
            <w:pPr>
              <w:spacing w:after="0" w:line="240" w:lineRule="auto"/>
              <w:jc w:val="right"/>
              <w:rPr>
                <w:lang w:eastAsia="en-AU"/>
              </w:rPr>
            </w:pPr>
            <w:r w:rsidRPr="00FA6DE8">
              <w:t>19</w:t>
            </w:r>
          </w:p>
        </w:tc>
        <w:tc>
          <w:tcPr>
            <w:tcW w:w="791" w:type="dxa"/>
            <w:tcBorders>
              <w:top w:val="nil"/>
              <w:left w:val="nil"/>
              <w:bottom w:val="nil"/>
              <w:right w:val="nil"/>
            </w:tcBorders>
            <w:shd w:val="clear" w:color="auto" w:fill="auto"/>
            <w:noWrap/>
            <w:hideMark/>
          </w:tcPr>
          <w:p w14:paraId="76C088AB" w14:textId="5E223259" w:rsidR="001207FA" w:rsidRPr="001B6CFE" w:rsidRDefault="001207FA" w:rsidP="001207FA">
            <w:pPr>
              <w:spacing w:after="0" w:line="240" w:lineRule="auto"/>
              <w:jc w:val="right"/>
              <w:rPr>
                <w:lang w:eastAsia="en-AU"/>
              </w:rPr>
            </w:pPr>
            <w:r w:rsidRPr="00FA6DE8">
              <w:t>104</w:t>
            </w:r>
          </w:p>
        </w:tc>
        <w:tc>
          <w:tcPr>
            <w:tcW w:w="791" w:type="dxa"/>
            <w:tcBorders>
              <w:top w:val="nil"/>
              <w:left w:val="nil"/>
              <w:bottom w:val="nil"/>
              <w:right w:val="nil"/>
            </w:tcBorders>
            <w:shd w:val="clear" w:color="auto" w:fill="auto"/>
            <w:noWrap/>
            <w:hideMark/>
          </w:tcPr>
          <w:p w14:paraId="5347F896" w14:textId="4DA22E56"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B188510" w14:textId="4753A358" w:rsidR="001207FA" w:rsidRPr="001B6CFE" w:rsidRDefault="001207FA" w:rsidP="001207FA">
            <w:pPr>
              <w:spacing w:after="0" w:line="240" w:lineRule="auto"/>
              <w:jc w:val="right"/>
              <w:rPr>
                <w:lang w:eastAsia="en-AU"/>
              </w:rPr>
            </w:pPr>
            <w:r w:rsidRPr="00FA6DE8">
              <w:t>82</w:t>
            </w:r>
          </w:p>
        </w:tc>
        <w:tc>
          <w:tcPr>
            <w:tcW w:w="595" w:type="dxa"/>
            <w:tcBorders>
              <w:top w:val="nil"/>
              <w:left w:val="nil"/>
              <w:bottom w:val="nil"/>
              <w:right w:val="nil"/>
            </w:tcBorders>
            <w:shd w:val="clear" w:color="auto" w:fill="auto"/>
            <w:noWrap/>
            <w:hideMark/>
          </w:tcPr>
          <w:p w14:paraId="46B55FE0" w14:textId="2EFEAB1B" w:rsidR="001207FA" w:rsidRPr="001B6CFE" w:rsidRDefault="001207FA" w:rsidP="001207FA">
            <w:pPr>
              <w:spacing w:after="0" w:line="240" w:lineRule="auto"/>
              <w:jc w:val="right"/>
              <w:rPr>
                <w:lang w:eastAsia="en-AU"/>
              </w:rPr>
            </w:pPr>
            <w:r w:rsidRPr="00FA6DE8">
              <w:t>16.2</w:t>
            </w:r>
          </w:p>
        </w:tc>
        <w:tc>
          <w:tcPr>
            <w:tcW w:w="591" w:type="dxa"/>
            <w:tcBorders>
              <w:top w:val="nil"/>
              <w:left w:val="nil"/>
              <w:bottom w:val="nil"/>
              <w:right w:val="nil"/>
            </w:tcBorders>
            <w:shd w:val="clear" w:color="auto" w:fill="auto"/>
            <w:noWrap/>
            <w:hideMark/>
          </w:tcPr>
          <w:p w14:paraId="372BDC88" w14:textId="6CF699F7" w:rsidR="001207FA" w:rsidRPr="001B6CFE" w:rsidRDefault="001207FA" w:rsidP="001207FA">
            <w:pPr>
              <w:spacing w:after="0" w:line="240" w:lineRule="auto"/>
              <w:jc w:val="right"/>
              <w:rPr>
                <w:lang w:eastAsia="en-AU"/>
              </w:rPr>
            </w:pPr>
            <w:r w:rsidRPr="00FA6DE8">
              <w:t>12.4</w:t>
            </w:r>
          </w:p>
        </w:tc>
        <w:tc>
          <w:tcPr>
            <w:tcW w:w="657" w:type="dxa"/>
            <w:tcBorders>
              <w:top w:val="nil"/>
              <w:left w:val="nil"/>
              <w:bottom w:val="nil"/>
              <w:right w:val="nil"/>
            </w:tcBorders>
            <w:shd w:val="clear" w:color="auto" w:fill="auto"/>
            <w:noWrap/>
            <w:hideMark/>
          </w:tcPr>
          <w:p w14:paraId="28B8242D" w14:textId="279E1168" w:rsidR="001207FA" w:rsidRPr="001B6CFE" w:rsidRDefault="001207FA" w:rsidP="001207FA">
            <w:pPr>
              <w:spacing w:after="0" w:line="240" w:lineRule="auto"/>
              <w:jc w:val="right"/>
              <w:rPr>
                <w:lang w:eastAsia="en-AU"/>
              </w:rPr>
            </w:pPr>
            <w:r w:rsidRPr="00FA6DE8">
              <w:t>14.1</w:t>
            </w:r>
          </w:p>
        </w:tc>
        <w:tc>
          <w:tcPr>
            <w:tcW w:w="774" w:type="dxa"/>
            <w:tcBorders>
              <w:top w:val="nil"/>
              <w:left w:val="nil"/>
              <w:bottom w:val="nil"/>
              <w:right w:val="nil"/>
            </w:tcBorders>
            <w:shd w:val="clear" w:color="auto" w:fill="auto"/>
            <w:noWrap/>
            <w:hideMark/>
          </w:tcPr>
          <w:p w14:paraId="3B5092DD" w14:textId="27FA8430" w:rsidR="001207FA" w:rsidRPr="001B6CFE" w:rsidRDefault="001207FA" w:rsidP="001207FA">
            <w:pPr>
              <w:spacing w:after="0" w:line="240" w:lineRule="auto"/>
              <w:jc w:val="right"/>
              <w:rPr>
                <w:lang w:eastAsia="en-AU"/>
              </w:rPr>
            </w:pPr>
            <w:r w:rsidRPr="00FA6DE8">
              <w:t>54.2</w:t>
            </w:r>
          </w:p>
        </w:tc>
        <w:tc>
          <w:tcPr>
            <w:tcW w:w="766" w:type="dxa"/>
            <w:tcBorders>
              <w:top w:val="nil"/>
              <w:left w:val="nil"/>
              <w:bottom w:val="nil"/>
              <w:right w:val="nil"/>
            </w:tcBorders>
            <w:shd w:val="clear" w:color="auto" w:fill="auto"/>
            <w:noWrap/>
            <w:hideMark/>
          </w:tcPr>
          <w:p w14:paraId="1D1EEAD3" w14:textId="3BA8F52D" w:rsidR="001207FA" w:rsidRPr="001B6CFE" w:rsidRDefault="001207FA" w:rsidP="001207FA">
            <w:pPr>
              <w:spacing w:after="0" w:line="240" w:lineRule="auto"/>
              <w:jc w:val="right"/>
              <w:rPr>
                <w:lang w:eastAsia="en-AU"/>
              </w:rPr>
            </w:pPr>
            <w:r w:rsidRPr="00FA6DE8">
              <w:t>42.4</w:t>
            </w:r>
          </w:p>
        </w:tc>
        <w:tc>
          <w:tcPr>
            <w:tcW w:w="865" w:type="dxa"/>
            <w:tcBorders>
              <w:top w:val="nil"/>
              <w:left w:val="nil"/>
              <w:bottom w:val="nil"/>
              <w:right w:val="nil"/>
            </w:tcBorders>
            <w:shd w:val="clear" w:color="auto" w:fill="auto"/>
            <w:noWrap/>
            <w:hideMark/>
          </w:tcPr>
          <w:p w14:paraId="46235F84" w14:textId="385A22F9" w:rsidR="001207FA" w:rsidRPr="001B6CFE" w:rsidRDefault="001207FA" w:rsidP="001207FA">
            <w:pPr>
              <w:spacing w:after="0" w:line="240" w:lineRule="auto"/>
              <w:jc w:val="right"/>
              <w:rPr>
                <w:lang w:eastAsia="en-AU"/>
              </w:rPr>
            </w:pPr>
            <w:r w:rsidRPr="00FA6DE8">
              <w:t>49.8</w:t>
            </w:r>
          </w:p>
        </w:tc>
        <w:tc>
          <w:tcPr>
            <w:tcW w:w="551" w:type="dxa"/>
            <w:tcBorders>
              <w:top w:val="nil"/>
              <w:left w:val="nil"/>
              <w:bottom w:val="nil"/>
              <w:right w:val="nil"/>
            </w:tcBorders>
            <w:shd w:val="clear" w:color="auto" w:fill="auto"/>
            <w:noWrap/>
            <w:hideMark/>
          </w:tcPr>
          <w:p w14:paraId="56143400" w14:textId="77777777" w:rsidR="001207FA" w:rsidRPr="001B6CFE" w:rsidRDefault="001207FA" w:rsidP="001207FA">
            <w:pPr>
              <w:spacing w:after="0" w:line="240" w:lineRule="auto"/>
              <w:rPr>
                <w:lang w:eastAsia="en-AU"/>
              </w:rPr>
            </w:pPr>
          </w:p>
        </w:tc>
      </w:tr>
      <w:tr w:rsidR="001207FA" w:rsidRPr="001B6CFE" w14:paraId="53208644" w14:textId="77777777" w:rsidTr="0000039F">
        <w:trPr>
          <w:trHeight w:val="300"/>
        </w:trPr>
        <w:tc>
          <w:tcPr>
            <w:tcW w:w="1003" w:type="dxa"/>
            <w:vMerge/>
            <w:tcBorders>
              <w:left w:val="nil"/>
              <w:right w:val="nil"/>
            </w:tcBorders>
            <w:vAlign w:val="center"/>
          </w:tcPr>
          <w:p w14:paraId="271A4711"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62524BA"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9FECD56" w14:textId="167D6882" w:rsidR="001207FA" w:rsidRPr="001B6CFE" w:rsidRDefault="001207FA" w:rsidP="001207FA">
            <w:pPr>
              <w:spacing w:after="0" w:line="240" w:lineRule="auto"/>
              <w:jc w:val="right"/>
              <w:rPr>
                <w:lang w:eastAsia="en-AU"/>
              </w:rPr>
            </w:pPr>
            <w:r w:rsidRPr="00FA6DE8">
              <w:t>9.5</w:t>
            </w:r>
          </w:p>
        </w:tc>
        <w:tc>
          <w:tcPr>
            <w:tcW w:w="838" w:type="dxa"/>
            <w:tcBorders>
              <w:top w:val="nil"/>
              <w:left w:val="nil"/>
              <w:bottom w:val="nil"/>
              <w:right w:val="nil"/>
            </w:tcBorders>
            <w:shd w:val="clear" w:color="auto" w:fill="auto"/>
            <w:noWrap/>
            <w:hideMark/>
          </w:tcPr>
          <w:p w14:paraId="4F1826F2" w14:textId="14E5124E" w:rsidR="001207FA" w:rsidRPr="001B6CFE" w:rsidRDefault="001207FA" w:rsidP="001207FA">
            <w:pPr>
              <w:spacing w:after="0" w:line="240" w:lineRule="auto"/>
              <w:jc w:val="right"/>
              <w:rPr>
                <w:lang w:eastAsia="en-AU"/>
              </w:rPr>
            </w:pPr>
            <w:r w:rsidRPr="00FA6DE8">
              <w:t>8.1</w:t>
            </w:r>
          </w:p>
        </w:tc>
        <w:tc>
          <w:tcPr>
            <w:tcW w:w="732" w:type="dxa"/>
            <w:tcBorders>
              <w:top w:val="nil"/>
              <w:left w:val="nil"/>
              <w:bottom w:val="nil"/>
              <w:right w:val="nil"/>
            </w:tcBorders>
            <w:shd w:val="clear" w:color="auto" w:fill="auto"/>
            <w:noWrap/>
            <w:hideMark/>
          </w:tcPr>
          <w:p w14:paraId="6C9AEF6C" w14:textId="0657D0CE" w:rsidR="001207FA" w:rsidRPr="001B6CFE" w:rsidRDefault="001207FA" w:rsidP="001207FA">
            <w:pPr>
              <w:spacing w:after="0" w:line="240" w:lineRule="auto"/>
              <w:jc w:val="right"/>
              <w:rPr>
                <w:lang w:eastAsia="en-AU"/>
              </w:rPr>
            </w:pPr>
            <w:r w:rsidRPr="00FA6DE8">
              <w:t>9.1</w:t>
            </w:r>
          </w:p>
        </w:tc>
        <w:tc>
          <w:tcPr>
            <w:tcW w:w="909" w:type="dxa"/>
            <w:tcBorders>
              <w:top w:val="nil"/>
              <w:left w:val="nil"/>
              <w:bottom w:val="nil"/>
              <w:right w:val="nil"/>
            </w:tcBorders>
            <w:shd w:val="clear" w:color="auto" w:fill="auto"/>
            <w:noWrap/>
            <w:hideMark/>
          </w:tcPr>
          <w:p w14:paraId="0EDFF674" w14:textId="73D8892D"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40FE6920" w14:textId="67689874" w:rsidR="001207FA" w:rsidRPr="001B6CFE" w:rsidRDefault="001207FA" w:rsidP="001207FA">
            <w:pPr>
              <w:spacing w:after="0" w:line="240" w:lineRule="auto"/>
              <w:jc w:val="right"/>
              <w:rPr>
                <w:lang w:eastAsia="en-AU"/>
              </w:rPr>
            </w:pPr>
            <w:r w:rsidRPr="00FA6DE8">
              <w:t>6</w:t>
            </w:r>
          </w:p>
        </w:tc>
        <w:tc>
          <w:tcPr>
            <w:tcW w:w="909" w:type="dxa"/>
            <w:tcBorders>
              <w:top w:val="nil"/>
              <w:left w:val="nil"/>
              <w:bottom w:val="nil"/>
              <w:right w:val="nil"/>
            </w:tcBorders>
            <w:shd w:val="clear" w:color="auto" w:fill="auto"/>
            <w:noWrap/>
            <w:hideMark/>
          </w:tcPr>
          <w:p w14:paraId="7B13D82C" w14:textId="446F4889" w:rsidR="001207FA" w:rsidRPr="001B6CFE" w:rsidRDefault="001207FA" w:rsidP="001207FA">
            <w:pPr>
              <w:spacing w:after="0" w:line="240" w:lineRule="auto"/>
              <w:jc w:val="right"/>
              <w:rPr>
                <w:lang w:eastAsia="en-AU"/>
              </w:rPr>
            </w:pPr>
            <w:r w:rsidRPr="00FA6DE8">
              <w:t>6</w:t>
            </w:r>
          </w:p>
        </w:tc>
        <w:tc>
          <w:tcPr>
            <w:tcW w:w="791" w:type="dxa"/>
            <w:tcBorders>
              <w:top w:val="nil"/>
              <w:left w:val="nil"/>
              <w:bottom w:val="nil"/>
              <w:right w:val="nil"/>
            </w:tcBorders>
            <w:shd w:val="clear" w:color="auto" w:fill="auto"/>
            <w:noWrap/>
            <w:hideMark/>
          </w:tcPr>
          <w:p w14:paraId="4359113C" w14:textId="05C1DC64" w:rsidR="001207FA" w:rsidRPr="001B6CFE" w:rsidRDefault="001207FA" w:rsidP="001207FA">
            <w:pPr>
              <w:spacing w:after="0" w:line="240" w:lineRule="auto"/>
              <w:jc w:val="right"/>
              <w:rPr>
                <w:lang w:eastAsia="en-AU"/>
              </w:rPr>
            </w:pPr>
            <w:r w:rsidRPr="00FA6DE8">
              <w:t>75</w:t>
            </w:r>
          </w:p>
        </w:tc>
        <w:tc>
          <w:tcPr>
            <w:tcW w:w="791" w:type="dxa"/>
            <w:tcBorders>
              <w:top w:val="nil"/>
              <w:left w:val="nil"/>
              <w:bottom w:val="nil"/>
              <w:right w:val="nil"/>
            </w:tcBorders>
            <w:shd w:val="clear" w:color="auto" w:fill="auto"/>
            <w:noWrap/>
            <w:hideMark/>
          </w:tcPr>
          <w:p w14:paraId="4AF71160" w14:textId="59DE739C"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3625CE8" w14:textId="7015C904" w:rsidR="001207FA" w:rsidRPr="001B6CFE" w:rsidRDefault="001207FA" w:rsidP="001207FA">
            <w:pPr>
              <w:spacing w:after="0" w:line="240" w:lineRule="auto"/>
              <w:jc w:val="right"/>
              <w:rPr>
                <w:lang w:eastAsia="en-AU"/>
              </w:rPr>
            </w:pPr>
            <w:r w:rsidRPr="00FA6DE8">
              <w:t>71</w:t>
            </w:r>
          </w:p>
        </w:tc>
        <w:tc>
          <w:tcPr>
            <w:tcW w:w="595" w:type="dxa"/>
            <w:tcBorders>
              <w:top w:val="nil"/>
              <w:left w:val="nil"/>
              <w:bottom w:val="nil"/>
              <w:right w:val="nil"/>
            </w:tcBorders>
            <w:shd w:val="clear" w:color="auto" w:fill="auto"/>
            <w:noWrap/>
            <w:hideMark/>
          </w:tcPr>
          <w:p w14:paraId="6F92D944" w14:textId="01242698" w:rsidR="001207FA" w:rsidRPr="001B6CFE" w:rsidRDefault="001207FA" w:rsidP="001207FA">
            <w:pPr>
              <w:spacing w:after="0" w:line="240" w:lineRule="auto"/>
              <w:jc w:val="right"/>
              <w:rPr>
                <w:lang w:eastAsia="en-AU"/>
              </w:rPr>
            </w:pPr>
            <w:r w:rsidRPr="00FA6DE8">
              <w:t>13.4</w:t>
            </w:r>
          </w:p>
        </w:tc>
        <w:tc>
          <w:tcPr>
            <w:tcW w:w="591" w:type="dxa"/>
            <w:tcBorders>
              <w:top w:val="nil"/>
              <w:left w:val="nil"/>
              <w:bottom w:val="nil"/>
              <w:right w:val="nil"/>
            </w:tcBorders>
            <w:shd w:val="clear" w:color="auto" w:fill="auto"/>
            <w:noWrap/>
            <w:hideMark/>
          </w:tcPr>
          <w:p w14:paraId="6FA5ED40" w14:textId="28B69BF0" w:rsidR="001207FA" w:rsidRPr="001B6CFE" w:rsidRDefault="001207FA" w:rsidP="001207FA">
            <w:pPr>
              <w:spacing w:after="0" w:line="240" w:lineRule="auto"/>
              <w:jc w:val="right"/>
              <w:rPr>
                <w:lang w:eastAsia="en-AU"/>
              </w:rPr>
            </w:pPr>
            <w:r w:rsidRPr="00FA6DE8">
              <w:t>11.9</w:t>
            </w:r>
          </w:p>
        </w:tc>
        <w:tc>
          <w:tcPr>
            <w:tcW w:w="657" w:type="dxa"/>
            <w:tcBorders>
              <w:top w:val="nil"/>
              <w:left w:val="nil"/>
              <w:bottom w:val="nil"/>
              <w:right w:val="nil"/>
            </w:tcBorders>
            <w:shd w:val="clear" w:color="auto" w:fill="auto"/>
            <w:noWrap/>
            <w:hideMark/>
          </w:tcPr>
          <w:p w14:paraId="4B8BB1A7" w14:textId="232C316E" w:rsidR="001207FA" w:rsidRPr="001B6CFE" w:rsidRDefault="001207FA" w:rsidP="001207FA">
            <w:pPr>
              <w:spacing w:after="0" w:line="240" w:lineRule="auto"/>
              <w:jc w:val="right"/>
              <w:rPr>
                <w:lang w:eastAsia="en-AU"/>
              </w:rPr>
            </w:pPr>
            <w:r w:rsidRPr="00FA6DE8">
              <w:t>12.8</w:t>
            </w:r>
          </w:p>
        </w:tc>
        <w:tc>
          <w:tcPr>
            <w:tcW w:w="774" w:type="dxa"/>
            <w:tcBorders>
              <w:top w:val="nil"/>
              <w:left w:val="nil"/>
              <w:bottom w:val="nil"/>
              <w:right w:val="nil"/>
            </w:tcBorders>
            <w:shd w:val="clear" w:color="auto" w:fill="auto"/>
            <w:noWrap/>
            <w:hideMark/>
          </w:tcPr>
          <w:p w14:paraId="492B21D1" w14:textId="19994EF2" w:rsidR="001207FA" w:rsidRPr="001B6CFE" w:rsidRDefault="001207FA" w:rsidP="001207FA">
            <w:pPr>
              <w:spacing w:after="0" w:line="240" w:lineRule="auto"/>
              <w:jc w:val="right"/>
              <w:rPr>
                <w:lang w:eastAsia="en-AU"/>
              </w:rPr>
            </w:pPr>
            <w:r w:rsidRPr="00FA6DE8">
              <w:t>22.9</w:t>
            </w:r>
          </w:p>
        </w:tc>
        <w:tc>
          <w:tcPr>
            <w:tcW w:w="766" w:type="dxa"/>
            <w:tcBorders>
              <w:top w:val="nil"/>
              <w:left w:val="nil"/>
              <w:bottom w:val="nil"/>
              <w:right w:val="nil"/>
            </w:tcBorders>
            <w:shd w:val="clear" w:color="auto" w:fill="auto"/>
            <w:noWrap/>
            <w:hideMark/>
          </w:tcPr>
          <w:p w14:paraId="16BD3A13" w14:textId="3CA02EB0" w:rsidR="001207FA" w:rsidRPr="001B6CFE" w:rsidRDefault="001207FA" w:rsidP="001207FA">
            <w:pPr>
              <w:spacing w:after="0" w:line="240" w:lineRule="auto"/>
              <w:jc w:val="right"/>
              <w:rPr>
                <w:lang w:eastAsia="en-AU"/>
              </w:rPr>
            </w:pPr>
            <w:r w:rsidRPr="00FA6DE8">
              <w:t>19.4</w:t>
            </w:r>
          </w:p>
        </w:tc>
        <w:tc>
          <w:tcPr>
            <w:tcW w:w="865" w:type="dxa"/>
            <w:tcBorders>
              <w:top w:val="nil"/>
              <w:left w:val="nil"/>
              <w:bottom w:val="nil"/>
              <w:right w:val="nil"/>
            </w:tcBorders>
            <w:shd w:val="clear" w:color="auto" w:fill="auto"/>
            <w:noWrap/>
            <w:hideMark/>
          </w:tcPr>
          <w:p w14:paraId="7469BAFF" w14:textId="7769C4AC" w:rsidR="001207FA" w:rsidRPr="001B6CFE" w:rsidRDefault="001207FA" w:rsidP="001207FA">
            <w:pPr>
              <w:spacing w:after="0" w:line="240" w:lineRule="auto"/>
              <w:jc w:val="right"/>
              <w:rPr>
                <w:lang w:eastAsia="en-AU"/>
              </w:rPr>
            </w:pPr>
            <w:r w:rsidRPr="00FA6DE8">
              <w:t>21.9</w:t>
            </w:r>
          </w:p>
        </w:tc>
        <w:tc>
          <w:tcPr>
            <w:tcW w:w="551" w:type="dxa"/>
            <w:tcBorders>
              <w:top w:val="nil"/>
              <w:left w:val="nil"/>
              <w:bottom w:val="nil"/>
              <w:right w:val="nil"/>
            </w:tcBorders>
            <w:shd w:val="clear" w:color="auto" w:fill="auto"/>
            <w:noWrap/>
            <w:hideMark/>
          </w:tcPr>
          <w:p w14:paraId="1737CF83" w14:textId="77777777" w:rsidR="001207FA" w:rsidRPr="001B6CFE" w:rsidRDefault="001207FA" w:rsidP="001207FA">
            <w:pPr>
              <w:spacing w:after="0" w:line="240" w:lineRule="auto"/>
              <w:rPr>
                <w:lang w:eastAsia="en-AU"/>
              </w:rPr>
            </w:pPr>
          </w:p>
        </w:tc>
      </w:tr>
      <w:tr w:rsidR="001207FA" w:rsidRPr="001B6CFE" w14:paraId="6AABC4BC" w14:textId="77777777" w:rsidTr="0000039F">
        <w:trPr>
          <w:trHeight w:val="300"/>
        </w:trPr>
        <w:tc>
          <w:tcPr>
            <w:tcW w:w="1003" w:type="dxa"/>
            <w:vMerge/>
            <w:tcBorders>
              <w:left w:val="nil"/>
              <w:right w:val="nil"/>
            </w:tcBorders>
            <w:vAlign w:val="center"/>
          </w:tcPr>
          <w:p w14:paraId="21CBC8F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E901D9"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02F8A712" w14:textId="49C82D11"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182E0AB9" w14:textId="064FCA0C" w:rsidR="001207FA" w:rsidRPr="001B6CFE" w:rsidRDefault="001207FA" w:rsidP="001207FA">
            <w:pPr>
              <w:spacing w:after="0" w:line="240" w:lineRule="auto"/>
              <w:jc w:val="right"/>
              <w:rPr>
                <w:lang w:eastAsia="en-AU"/>
              </w:rPr>
            </w:pPr>
            <w:r w:rsidRPr="00FA6DE8">
              <w:t>3.9</w:t>
            </w:r>
          </w:p>
        </w:tc>
        <w:tc>
          <w:tcPr>
            <w:tcW w:w="732" w:type="dxa"/>
            <w:tcBorders>
              <w:top w:val="nil"/>
              <w:left w:val="nil"/>
              <w:bottom w:val="nil"/>
              <w:right w:val="nil"/>
            </w:tcBorders>
            <w:shd w:val="clear" w:color="auto" w:fill="auto"/>
            <w:noWrap/>
            <w:hideMark/>
          </w:tcPr>
          <w:p w14:paraId="395E22FE" w14:textId="292C7F40"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nil"/>
              <w:right w:val="nil"/>
            </w:tcBorders>
            <w:shd w:val="clear" w:color="auto" w:fill="auto"/>
            <w:noWrap/>
            <w:hideMark/>
          </w:tcPr>
          <w:p w14:paraId="6B713533" w14:textId="35CFA69B"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7112D7F1" w14:textId="38A08A48"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AF32079" w14:textId="64C1B223" w:rsidR="001207FA" w:rsidRPr="001B6CFE" w:rsidRDefault="001207FA" w:rsidP="001207FA">
            <w:pPr>
              <w:spacing w:after="0" w:line="240" w:lineRule="auto"/>
              <w:jc w:val="right"/>
              <w:rPr>
                <w:lang w:eastAsia="en-AU"/>
              </w:rPr>
            </w:pPr>
            <w:r w:rsidRPr="00FA6DE8">
              <w:t>0</w:t>
            </w:r>
          </w:p>
        </w:tc>
        <w:tc>
          <w:tcPr>
            <w:tcW w:w="791" w:type="dxa"/>
            <w:tcBorders>
              <w:top w:val="nil"/>
              <w:left w:val="nil"/>
              <w:bottom w:val="nil"/>
              <w:right w:val="nil"/>
            </w:tcBorders>
            <w:shd w:val="clear" w:color="auto" w:fill="auto"/>
            <w:noWrap/>
            <w:hideMark/>
          </w:tcPr>
          <w:p w14:paraId="5C31BFC3" w14:textId="0E4A41A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7B9674C7" w14:textId="208F3459"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nil"/>
              <w:right w:val="nil"/>
            </w:tcBorders>
            <w:shd w:val="clear" w:color="auto" w:fill="auto"/>
            <w:noWrap/>
            <w:hideMark/>
          </w:tcPr>
          <w:p w14:paraId="560AE76F" w14:textId="6AD00192"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7B5D71F3" w14:textId="4E83C14F" w:rsidR="001207FA" w:rsidRPr="001B6CFE" w:rsidRDefault="001207FA" w:rsidP="001207FA">
            <w:pPr>
              <w:spacing w:after="0" w:line="240" w:lineRule="auto"/>
              <w:jc w:val="right"/>
              <w:rPr>
                <w:lang w:eastAsia="en-AU"/>
              </w:rPr>
            </w:pPr>
            <w:r w:rsidRPr="00FA6DE8">
              <w:t>12.4</w:t>
            </w:r>
          </w:p>
        </w:tc>
        <w:tc>
          <w:tcPr>
            <w:tcW w:w="591" w:type="dxa"/>
            <w:tcBorders>
              <w:top w:val="nil"/>
              <w:left w:val="nil"/>
              <w:bottom w:val="nil"/>
              <w:right w:val="nil"/>
            </w:tcBorders>
            <w:shd w:val="clear" w:color="auto" w:fill="auto"/>
            <w:noWrap/>
            <w:hideMark/>
          </w:tcPr>
          <w:p w14:paraId="4AE9754E" w14:textId="06E11C0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nil"/>
              <w:right w:val="nil"/>
            </w:tcBorders>
            <w:shd w:val="clear" w:color="auto" w:fill="auto"/>
            <w:noWrap/>
            <w:hideMark/>
          </w:tcPr>
          <w:p w14:paraId="79461F41" w14:textId="0B163A3B"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nil"/>
              <w:right w:val="nil"/>
            </w:tcBorders>
            <w:shd w:val="clear" w:color="auto" w:fill="auto"/>
            <w:noWrap/>
            <w:hideMark/>
          </w:tcPr>
          <w:p w14:paraId="1229EC5D" w14:textId="075A0D1B" w:rsidR="001207FA" w:rsidRPr="001B6CFE" w:rsidRDefault="001207FA" w:rsidP="001207FA">
            <w:pPr>
              <w:spacing w:after="0" w:line="240" w:lineRule="auto"/>
              <w:jc w:val="right"/>
              <w:rPr>
                <w:lang w:eastAsia="en-AU"/>
              </w:rPr>
            </w:pPr>
            <w:r w:rsidRPr="00FA6DE8">
              <w:t>8.2</w:t>
            </w:r>
          </w:p>
        </w:tc>
        <w:tc>
          <w:tcPr>
            <w:tcW w:w="766" w:type="dxa"/>
            <w:tcBorders>
              <w:top w:val="nil"/>
              <w:left w:val="nil"/>
              <w:bottom w:val="nil"/>
              <w:right w:val="nil"/>
            </w:tcBorders>
            <w:shd w:val="clear" w:color="auto" w:fill="auto"/>
            <w:noWrap/>
            <w:hideMark/>
          </w:tcPr>
          <w:p w14:paraId="6D5D670D" w14:textId="60A09C84" w:rsidR="001207FA" w:rsidRPr="001B6CFE" w:rsidRDefault="001207FA" w:rsidP="001207FA">
            <w:pPr>
              <w:spacing w:after="0" w:line="240" w:lineRule="auto"/>
              <w:jc w:val="right"/>
              <w:rPr>
                <w:lang w:eastAsia="en-AU"/>
              </w:rPr>
            </w:pPr>
            <w:r w:rsidRPr="00FA6DE8">
              <w:t>9.4</w:t>
            </w:r>
          </w:p>
        </w:tc>
        <w:tc>
          <w:tcPr>
            <w:tcW w:w="865" w:type="dxa"/>
            <w:tcBorders>
              <w:top w:val="nil"/>
              <w:left w:val="nil"/>
              <w:bottom w:val="nil"/>
              <w:right w:val="nil"/>
            </w:tcBorders>
            <w:shd w:val="clear" w:color="auto" w:fill="auto"/>
            <w:noWrap/>
            <w:hideMark/>
          </w:tcPr>
          <w:p w14:paraId="33475190" w14:textId="287EF961" w:rsidR="001207FA" w:rsidRPr="001B6CFE" w:rsidRDefault="001207FA" w:rsidP="001207FA">
            <w:pPr>
              <w:spacing w:after="0" w:line="240" w:lineRule="auto"/>
              <w:jc w:val="right"/>
              <w:rPr>
                <w:lang w:eastAsia="en-AU"/>
              </w:rPr>
            </w:pPr>
            <w:r w:rsidRPr="00FA6DE8">
              <w:t>9.5</w:t>
            </w:r>
          </w:p>
        </w:tc>
        <w:tc>
          <w:tcPr>
            <w:tcW w:w="551" w:type="dxa"/>
            <w:tcBorders>
              <w:top w:val="nil"/>
              <w:left w:val="nil"/>
              <w:bottom w:val="nil"/>
              <w:right w:val="nil"/>
            </w:tcBorders>
            <w:shd w:val="clear" w:color="auto" w:fill="auto"/>
            <w:noWrap/>
            <w:hideMark/>
          </w:tcPr>
          <w:p w14:paraId="5210D442" w14:textId="77777777" w:rsidR="001207FA" w:rsidRPr="001B6CFE" w:rsidRDefault="001207FA" w:rsidP="001207FA">
            <w:pPr>
              <w:spacing w:after="0" w:line="240" w:lineRule="auto"/>
              <w:rPr>
                <w:lang w:eastAsia="en-AU"/>
              </w:rPr>
            </w:pPr>
          </w:p>
        </w:tc>
      </w:tr>
      <w:tr w:rsidR="001207FA" w:rsidRPr="001B6CFE" w14:paraId="27436CA5" w14:textId="77777777" w:rsidTr="0000039F">
        <w:trPr>
          <w:trHeight w:val="300"/>
        </w:trPr>
        <w:tc>
          <w:tcPr>
            <w:tcW w:w="1003" w:type="dxa"/>
            <w:vMerge/>
            <w:tcBorders>
              <w:left w:val="nil"/>
              <w:bottom w:val="single" w:sz="4" w:space="0" w:color="auto"/>
              <w:right w:val="nil"/>
            </w:tcBorders>
            <w:vAlign w:val="center"/>
          </w:tcPr>
          <w:p w14:paraId="5AA75B8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17028B5"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6D68498" w14:textId="511F3845" w:rsidR="001207FA" w:rsidRPr="001B6CFE" w:rsidRDefault="001207FA" w:rsidP="001207FA">
            <w:pPr>
              <w:spacing w:after="0" w:line="240" w:lineRule="auto"/>
              <w:jc w:val="right"/>
              <w:rPr>
                <w:lang w:eastAsia="en-AU"/>
              </w:rPr>
            </w:pPr>
            <w:r w:rsidRPr="00FA6DE8">
              <w:t>0.4</w:t>
            </w:r>
          </w:p>
        </w:tc>
        <w:tc>
          <w:tcPr>
            <w:tcW w:w="838" w:type="dxa"/>
            <w:tcBorders>
              <w:top w:val="nil"/>
              <w:left w:val="nil"/>
              <w:bottom w:val="single" w:sz="4" w:space="0" w:color="auto"/>
              <w:right w:val="nil"/>
            </w:tcBorders>
            <w:shd w:val="clear" w:color="auto" w:fill="auto"/>
            <w:noWrap/>
            <w:hideMark/>
          </w:tcPr>
          <w:p w14:paraId="0EA970B9" w14:textId="6B5769C7" w:rsidR="001207FA" w:rsidRPr="001B6CFE" w:rsidRDefault="001207FA" w:rsidP="001207FA">
            <w:pPr>
              <w:spacing w:after="0" w:line="240" w:lineRule="auto"/>
              <w:jc w:val="right"/>
              <w:rPr>
                <w:lang w:eastAsia="en-AU"/>
              </w:rPr>
            </w:pPr>
            <w:r w:rsidRPr="00FA6DE8">
              <w:t>0.5</w:t>
            </w:r>
          </w:p>
        </w:tc>
        <w:tc>
          <w:tcPr>
            <w:tcW w:w="732" w:type="dxa"/>
            <w:tcBorders>
              <w:top w:val="nil"/>
              <w:left w:val="nil"/>
              <w:bottom w:val="single" w:sz="4" w:space="0" w:color="auto"/>
              <w:right w:val="nil"/>
            </w:tcBorders>
            <w:shd w:val="clear" w:color="auto" w:fill="auto"/>
            <w:noWrap/>
            <w:hideMark/>
          </w:tcPr>
          <w:p w14:paraId="155610D9" w14:textId="779407D6" w:rsidR="001207FA" w:rsidRPr="001B6CFE" w:rsidRDefault="001207FA" w:rsidP="001207FA">
            <w:pPr>
              <w:spacing w:after="0" w:line="240" w:lineRule="auto"/>
              <w:jc w:val="right"/>
              <w:rPr>
                <w:lang w:eastAsia="en-AU"/>
              </w:rPr>
            </w:pPr>
            <w:r w:rsidRPr="00FA6DE8">
              <w:t>0.6</w:t>
            </w:r>
          </w:p>
        </w:tc>
        <w:tc>
          <w:tcPr>
            <w:tcW w:w="909" w:type="dxa"/>
            <w:tcBorders>
              <w:top w:val="nil"/>
              <w:left w:val="nil"/>
              <w:bottom w:val="single" w:sz="4" w:space="0" w:color="auto"/>
              <w:right w:val="nil"/>
            </w:tcBorders>
            <w:shd w:val="clear" w:color="auto" w:fill="auto"/>
            <w:noWrap/>
            <w:hideMark/>
          </w:tcPr>
          <w:p w14:paraId="21D10BAF" w14:textId="0D924316"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6BB9EA8D" w14:textId="6EFF37CF"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66802FB" w14:textId="1A6E484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single" w:sz="4" w:space="0" w:color="auto"/>
              <w:right w:val="nil"/>
            </w:tcBorders>
            <w:shd w:val="clear" w:color="auto" w:fill="auto"/>
            <w:noWrap/>
            <w:hideMark/>
          </w:tcPr>
          <w:p w14:paraId="6F47366A" w14:textId="5050C82C"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single" w:sz="4" w:space="0" w:color="auto"/>
              <w:right w:val="nil"/>
            </w:tcBorders>
            <w:shd w:val="clear" w:color="auto" w:fill="auto"/>
            <w:noWrap/>
            <w:hideMark/>
          </w:tcPr>
          <w:p w14:paraId="19FF7B8B" w14:textId="41A9C7B5"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93340DC" w14:textId="49135328"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3E4C2F0F" w14:textId="4C3AAAEB"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0BB62519" w14:textId="1FBC181B"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single" w:sz="4" w:space="0" w:color="auto"/>
              <w:right w:val="nil"/>
            </w:tcBorders>
            <w:shd w:val="clear" w:color="auto" w:fill="auto"/>
            <w:noWrap/>
            <w:hideMark/>
          </w:tcPr>
          <w:p w14:paraId="65B9F0F8" w14:textId="221B3894" w:rsidR="001207FA" w:rsidRPr="001B6CFE" w:rsidRDefault="001207FA" w:rsidP="001207FA">
            <w:pPr>
              <w:spacing w:after="0" w:line="240" w:lineRule="auto"/>
              <w:jc w:val="right"/>
              <w:rPr>
                <w:lang w:eastAsia="en-AU"/>
              </w:rPr>
            </w:pPr>
            <w:r w:rsidRPr="00FA6DE8">
              <w:t>11.3</w:t>
            </w:r>
          </w:p>
        </w:tc>
        <w:tc>
          <w:tcPr>
            <w:tcW w:w="774" w:type="dxa"/>
            <w:tcBorders>
              <w:top w:val="nil"/>
              <w:left w:val="nil"/>
              <w:bottom w:val="single" w:sz="4" w:space="0" w:color="auto"/>
              <w:right w:val="nil"/>
            </w:tcBorders>
            <w:shd w:val="clear" w:color="auto" w:fill="auto"/>
            <w:noWrap/>
            <w:hideMark/>
          </w:tcPr>
          <w:p w14:paraId="295E3F79" w14:textId="4D3201EF" w:rsidR="001207FA" w:rsidRPr="001B6CFE" w:rsidRDefault="001207FA" w:rsidP="001207FA">
            <w:pPr>
              <w:spacing w:after="0" w:line="240" w:lineRule="auto"/>
              <w:jc w:val="right"/>
              <w:rPr>
                <w:lang w:eastAsia="en-AU"/>
              </w:rPr>
            </w:pPr>
            <w:r w:rsidRPr="00FA6DE8">
              <w:t>1</w:t>
            </w:r>
          </w:p>
        </w:tc>
        <w:tc>
          <w:tcPr>
            <w:tcW w:w="766" w:type="dxa"/>
            <w:tcBorders>
              <w:top w:val="nil"/>
              <w:left w:val="nil"/>
              <w:bottom w:val="single" w:sz="4" w:space="0" w:color="auto"/>
              <w:right w:val="nil"/>
            </w:tcBorders>
            <w:shd w:val="clear" w:color="auto" w:fill="auto"/>
            <w:noWrap/>
            <w:hideMark/>
          </w:tcPr>
          <w:p w14:paraId="1FB5D595" w14:textId="7CDBC1BC" w:rsidR="001207FA" w:rsidRPr="001B6CFE" w:rsidRDefault="001207FA" w:rsidP="001207FA">
            <w:pPr>
              <w:spacing w:after="0" w:line="240" w:lineRule="auto"/>
              <w:jc w:val="right"/>
              <w:rPr>
                <w:lang w:eastAsia="en-AU"/>
              </w:rPr>
            </w:pPr>
            <w:r w:rsidRPr="00FA6DE8">
              <w:t>1.3</w:t>
            </w:r>
          </w:p>
        </w:tc>
        <w:tc>
          <w:tcPr>
            <w:tcW w:w="865" w:type="dxa"/>
            <w:tcBorders>
              <w:top w:val="nil"/>
              <w:left w:val="nil"/>
              <w:bottom w:val="single" w:sz="4" w:space="0" w:color="auto"/>
              <w:right w:val="nil"/>
            </w:tcBorders>
            <w:shd w:val="clear" w:color="auto" w:fill="auto"/>
            <w:noWrap/>
            <w:hideMark/>
          </w:tcPr>
          <w:p w14:paraId="1DCF79B1" w14:textId="597F5270" w:rsidR="001207FA" w:rsidRPr="001B6CFE" w:rsidRDefault="001207FA" w:rsidP="001207FA">
            <w:pPr>
              <w:spacing w:after="0" w:line="240" w:lineRule="auto"/>
              <w:jc w:val="right"/>
              <w:rPr>
                <w:lang w:eastAsia="en-AU"/>
              </w:rPr>
            </w:pPr>
            <w:r w:rsidRPr="00FA6DE8">
              <w:t>1.4</w:t>
            </w:r>
          </w:p>
        </w:tc>
        <w:tc>
          <w:tcPr>
            <w:tcW w:w="551" w:type="dxa"/>
            <w:tcBorders>
              <w:top w:val="nil"/>
              <w:left w:val="nil"/>
              <w:bottom w:val="single" w:sz="4" w:space="0" w:color="auto"/>
              <w:right w:val="nil"/>
            </w:tcBorders>
            <w:shd w:val="clear" w:color="auto" w:fill="auto"/>
            <w:noWrap/>
            <w:hideMark/>
          </w:tcPr>
          <w:p w14:paraId="3B7C367F" w14:textId="4E2D204F" w:rsidR="001207FA" w:rsidRPr="001B6CFE" w:rsidRDefault="001207FA" w:rsidP="001207FA">
            <w:pPr>
              <w:spacing w:after="0" w:line="240" w:lineRule="auto"/>
              <w:rPr>
                <w:lang w:eastAsia="en-AU"/>
              </w:rPr>
            </w:pPr>
            <w:r w:rsidRPr="00FA6DE8">
              <w:t>***</w:t>
            </w:r>
          </w:p>
        </w:tc>
      </w:tr>
    </w:tbl>
    <w:p w14:paraId="60ABCCDB" w14:textId="77777777" w:rsidR="001207FA" w:rsidRPr="00B77451" w:rsidRDefault="001207FA" w:rsidP="001207FA"/>
    <w:p w14:paraId="24B4D0DB" w14:textId="7920DFD7" w:rsidR="00B77451" w:rsidRPr="007F242A" w:rsidRDefault="00B77451" w:rsidP="00DD42AA">
      <w:pPr>
        <w:rPr>
          <w:b/>
        </w:rPr>
      </w:pPr>
      <w:r w:rsidRPr="007F242A">
        <w:rPr>
          <w:b/>
        </w:rPr>
        <w:lastRenderedPageBreak/>
        <w:t>Appendix</w:t>
      </w:r>
      <w:r w:rsidR="007F242A" w:rsidRPr="007F242A">
        <w:rPr>
          <w:b/>
        </w:rPr>
        <w:t xml:space="preserve"> B</w:t>
      </w:r>
      <w:r w:rsidR="001207FA" w:rsidRPr="007F242A">
        <w:rPr>
          <w:b/>
        </w:rPr>
        <w:t>. Results for the harness group.</w:t>
      </w:r>
    </w:p>
    <w:tbl>
      <w:tblPr>
        <w:tblW w:w="14305" w:type="dxa"/>
        <w:tblInd w:w="-284" w:type="dxa"/>
        <w:tblLook w:val="04A0" w:firstRow="1" w:lastRow="0" w:firstColumn="1" w:lastColumn="0" w:noHBand="0" w:noVBand="1"/>
      </w:tblPr>
      <w:tblGrid>
        <w:gridCol w:w="1036"/>
        <w:gridCol w:w="1072"/>
        <w:gridCol w:w="732"/>
        <w:gridCol w:w="63"/>
        <w:gridCol w:w="775"/>
        <w:gridCol w:w="63"/>
        <w:gridCol w:w="685"/>
        <w:gridCol w:w="69"/>
        <w:gridCol w:w="869"/>
        <w:gridCol w:w="69"/>
        <w:gridCol w:w="869"/>
        <w:gridCol w:w="69"/>
        <w:gridCol w:w="869"/>
        <w:gridCol w:w="69"/>
        <w:gridCol w:w="746"/>
        <w:gridCol w:w="69"/>
        <w:gridCol w:w="746"/>
        <w:gridCol w:w="69"/>
        <w:gridCol w:w="746"/>
        <w:gridCol w:w="69"/>
        <w:gridCol w:w="532"/>
        <w:gridCol w:w="64"/>
        <w:gridCol w:w="537"/>
        <w:gridCol w:w="63"/>
        <w:gridCol w:w="594"/>
        <w:gridCol w:w="63"/>
        <w:gridCol w:w="711"/>
        <w:gridCol w:w="63"/>
        <w:gridCol w:w="703"/>
        <w:gridCol w:w="63"/>
        <w:gridCol w:w="802"/>
        <w:gridCol w:w="63"/>
        <w:gridCol w:w="497"/>
        <w:gridCol w:w="68"/>
      </w:tblGrid>
      <w:tr w:rsidR="001207FA" w:rsidRPr="0000039F" w14:paraId="04135446" w14:textId="77777777" w:rsidTr="0000039F">
        <w:trPr>
          <w:trHeight w:val="300"/>
        </w:trPr>
        <w:tc>
          <w:tcPr>
            <w:tcW w:w="1003" w:type="dxa"/>
            <w:tcBorders>
              <w:top w:val="nil"/>
              <w:left w:val="nil"/>
              <w:bottom w:val="single" w:sz="4" w:space="0" w:color="auto"/>
              <w:right w:val="nil"/>
            </w:tcBorders>
          </w:tcPr>
          <w:p w14:paraId="375CF270" w14:textId="39F17685" w:rsidR="001B6CFE" w:rsidRPr="0000039F" w:rsidRDefault="001B6CFE" w:rsidP="00DD42AA">
            <w:pPr>
              <w:spacing w:after="0" w:line="240" w:lineRule="auto"/>
              <w:rPr>
                <w:b/>
                <w:lang w:eastAsia="en-AU"/>
              </w:rPr>
            </w:pPr>
            <w:r w:rsidRPr="0000039F">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2682FB3F" w14:textId="1235DC9B" w:rsidR="001B6CFE" w:rsidRPr="0000039F" w:rsidRDefault="001B6CFE" w:rsidP="00DD42AA">
            <w:pPr>
              <w:spacing w:after="0" w:line="240" w:lineRule="auto"/>
              <w:rPr>
                <w:b/>
                <w:lang w:eastAsia="en-AU"/>
              </w:rPr>
            </w:pPr>
            <w:r w:rsidRPr="0000039F">
              <w:rPr>
                <w:b/>
                <w:lang w:eastAsia="en-AU"/>
              </w:rPr>
              <w:t>Gradient</w:t>
            </w:r>
          </w:p>
        </w:tc>
        <w:tc>
          <w:tcPr>
            <w:tcW w:w="795" w:type="dxa"/>
            <w:gridSpan w:val="2"/>
            <w:tcBorders>
              <w:top w:val="nil"/>
              <w:left w:val="nil"/>
              <w:bottom w:val="single" w:sz="4" w:space="0" w:color="auto"/>
              <w:right w:val="nil"/>
            </w:tcBorders>
            <w:shd w:val="clear" w:color="auto" w:fill="auto"/>
            <w:noWrap/>
            <w:vAlign w:val="bottom"/>
            <w:hideMark/>
          </w:tcPr>
          <w:p w14:paraId="09ED5996" w14:textId="76DC106B" w:rsidR="001B6CFE" w:rsidRPr="0000039F" w:rsidRDefault="00DD42AA" w:rsidP="00DD42AA">
            <w:pPr>
              <w:spacing w:after="0" w:line="240" w:lineRule="auto"/>
              <w:rPr>
                <w:b/>
                <w:lang w:eastAsia="en-AU"/>
              </w:rPr>
            </w:pPr>
            <w:r w:rsidRPr="0000039F">
              <w:rPr>
                <w:b/>
                <w:lang w:eastAsia="en-AU"/>
              </w:rPr>
              <w:t xml:space="preserve">Mean </w:t>
            </w:r>
            <w:r w:rsidR="001B6CFE" w:rsidRPr="0000039F">
              <w:rPr>
                <w:b/>
                <w:lang w:eastAsia="en-AU"/>
              </w:rPr>
              <w:t>x</w:t>
            </w:r>
          </w:p>
        </w:tc>
        <w:tc>
          <w:tcPr>
            <w:tcW w:w="838" w:type="dxa"/>
            <w:gridSpan w:val="2"/>
            <w:tcBorders>
              <w:top w:val="nil"/>
              <w:left w:val="nil"/>
              <w:bottom w:val="single" w:sz="4" w:space="0" w:color="auto"/>
              <w:right w:val="nil"/>
            </w:tcBorders>
            <w:shd w:val="clear" w:color="auto" w:fill="auto"/>
            <w:noWrap/>
            <w:vAlign w:val="bottom"/>
            <w:hideMark/>
          </w:tcPr>
          <w:p w14:paraId="71927DB8" w14:textId="21CA1151" w:rsidR="001B6CFE" w:rsidRPr="0000039F" w:rsidRDefault="00DD42AA" w:rsidP="00DD42AA">
            <w:pPr>
              <w:spacing w:after="0" w:line="240" w:lineRule="auto"/>
              <w:rPr>
                <w:b/>
                <w:lang w:eastAsia="en-AU"/>
              </w:rPr>
            </w:pPr>
            <w:r w:rsidRPr="0000039F">
              <w:rPr>
                <w:b/>
                <w:lang w:eastAsia="en-AU"/>
              </w:rPr>
              <w:t xml:space="preserve"> Mean</w:t>
            </w:r>
            <w:r w:rsidR="001207FA" w:rsidRPr="0000039F">
              <w:rPr>
                <w:b/>
                <w:lang w:eastAsia="en-AU"/>
              </w:rPr>
              <w:t xml:space="preserve"> </w:t>
            </w:r>
            <w:r w:rsidR="001B6CFE" w:rsidRPr="0000039F">
              <w:rPr>
                <w:b/>
                <w:lang w:eastAsia="en-AU"/>
              </w:rPr>
              <w:t>z</w:t>
            </w:r>
          </w:p>
        </w:tc>
        <w:tc>
          <w:tcPr>
            <w:tcW w:w="732" w:type="dxa"/>
            <w:gridSpan w:val="2"/>
            <w:tcBorders>
              <w:top w:val="nil"/>
              <w:left w:val="nil"/>
              <w:bottom w:val="single" w:sz="4" w:space="0" w:color="auto"/>
              <w:right w:val="nil"/>
            </w:tcBorders>
            <w:shd w:val="clear" w:color="auto" w:fill="auto"/>
            <w:noWrap/>
            <w:vAlign w:val="bottom"/>
            <w:hideMark/>
          </w:tcPr>
          <w:p w14:paraId="1BEDFED2" w14:textId="189467A0"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ean</w:t>
            </w:r>
            <w:r w:rsidRPr="0000039F">
              <w:rPr>
                <w:b/>
                <w:lang w:eastAsia="en-AU"/>
              </w:rPr>
              <w:t xml:space="preserve"> </w:t>
            </w:r>
            <w:proofErr w:type="spellStart"/>
            <w:r w:rsidR="001B6CFE" w:rsidRPr="0000039F">
              <w:rPr>
                <w:b/>
                <w:lang w:eastAsia="en-AU"/>
              </w:rPr>
              <w:t>xz</w:t>
            </w:r>
            <w:proofErr w:type="spellEnd"/>
          </w:p>
        </w:tc>
        <w:tc>
          <w:tcPr>
            <w:tcW w:w="909" w:type="dxa"/>
            <w:gridSpan w:val="2"/>
            <w:tcBorders>
              <w:top w:val="nil"/>
              <w:left w:val="nil"/>
              <w:bottom w:val="single" w:sz="4" w:space="0" w:color="auto"/>
              <w:right w:val="nil"/>
            </w:tcBorders>
            <w:shd w:val="clear" w:color="auto" w:fill="auto"/>
            <w:noWrap/>
            <w:vAlign w:val="bottom"/>
            <w:hideMark/>
          </w:tcPr>
          <w:p w14:paraId="14558540" w14:textId="3307E146"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x</w:t>
            </w:r>
          </w:p>
        </w:tc>
        <w:tc>
          <w:tcPr>
            <w:tcW w:w="909" w:type="dxa"/>
            <w:gridSpan w:val="2"/>
            <w:tcBorders>
              <w:top w:val="nil"/>
              <w:left w:val="nil"/>
              <w:bottom w:val="single" w:sz="4" w:space="0" w:color="auto"/>
              <w:right w:val="nil"/>
            </w:tcBorders>
            <w:shd w:val="clear" w:color="auto" w:fill="auto"/>
            <w:noWrap/>
            <w:vAlign w:val="bottom"/>
            <w:hideMark/>
          </w:tcPr>
          <w:p w14:paraId="2FE59C40" w14:textId="2F55FA85"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z</w:t>
            </w:r>
          </w:p>
        </w:tc>
        <w:tc>
          <w:tcPr>
            <w:tcW w:w="909" w:type="dxa"/>
            <w:gridSpan w:val="2"/>
            <w:tcBorders>
              <w:top w:val="nil"/>
              <w:left w:val="nil"/>
              <w:bottom w:val="single" w:sz="4" w:space="0" w:color="auto"/>
              <w:right w:val="nil"/>
            </w:tcBorders>
            <w:shd w:val="clear" w:color="auto" w:fill="auto"/>
            <w:noWrap/>
            <w:vAlign w:val="bottom"/>
            <w:hideMark/>
          </w:tcPr>
          <w:p w14:paraId="16A81F57" w14:textId="44CA1DF5"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edian</w:t>
            </w:r>
            <w:r w:rsidRPr="0000039F">
              <w:rPr>
                <w:b/>
                <w:lang w:eastAsia="en-AU"/>
              </w:rPr>
              <w:t xml:space="preserve"> </w:t>
            </w:r>
            <w:proofErr w:type="spellStart"/>
            <w:r w:rsidR="001B6CFE" w:rsidRPr="0000039F">
              <w:rPr>
                <w:b/>
                <w:lang w:eastAsia="en-AU"/>
              </w:rPr>
              <w:t>xz</w:t>
            </w:r>
            <w:proofErr w:type="spellEnd"/>
          </w:p>
        </w:tc>
        <w:tc>
          <w:tcPr>
            <w:tcW w:w="791" w:type="dxa"/>
            <w:gridSpan w:val="2"/>
            <w:tcBorders>
              <w:top w:val="nil"/>
              <w:left w:val="nil"/>
              <w:bottom w:val="single" w:sz="4" w:space="0" w:color="auto"/>
              <w:right w:val="nil"/>
            </w:tcBorders>
            <w:shd w:val="clear" w:color="auto" w:fill="auto"/>
            <w:noWrap/>
            <w:vAlign w:val="bottom"/>
            <w:hideMark/>
          </w:tcPr>
          <w:p w14:paraId="4AC70926" w14:textId="75500C54"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w:t>
            </w:r>
          </w:p>
        </w:tc>
        <w:tc>
          <w:tcPr>
            <w:tcW w:w="791" w:type="dxa"/>
            <w:gridSpan w:val="2"/>
            <w:tcBorders>
              <w:top w:val="nil"/>
              <w:left w:val="nil"/>
              <w:bottom w:val="single" w:sz="4" w:space="0" w:color="auto"/>
              <w:right w:val="nil"/>
            </w:tcBorders>
            <w:shd w:val="clear" w:color="auto" w:fill="auto"/>
            <w:noWrap/>
            <w:vAlign w:val="bottom"/>
            <w:hideMark/>
          </w:tcPr>
          <w:p w14:paraId="50B6C7A7" w14:textId="523D59E5" w:rsidR="001B6CFE" w:rsidRPr="0000039F" w:rsidRDefault="001207FA" w:rsidP="00DD42AA">
            <w:pPr>
              <w:spacing w:after="0" w:line="240" w:lineRule="auto"/>
              <w:rPr>
                <w:b/>
                <w:lang w:eastAsia="en-AU"/>
              </w:rPr>
            </w:pPr>
            <w:r w:rsidRPr="0000039F">
              <w:rPr>
                <w:b/>
                <w:lang w:eastAsia="en-AU"/>
              </w:rPr>
              <w:t>R</w:t>
            </w:r>
            <w:r w:rsidR="001B6CFE" w:rsidRPr="0000039F">
              <w:rPr>
                <w:b/>
                <w:lang w:eastAsia="en-AU"/>
              </w:rPr>
              <w:t>ange</w:t>
            </w:r>
            <w:r w:rsidRPr="0000039F">
              <w:rPr>
                <w:b/>
                <w:lang w:eastAsia="en-AU"/>
              </w:rPr>
              <w:t xml:space="preserve"> </w:t>
            </w:r>
            <w:r w:rsidR="001B6CFE" w:rsidRPr="0000039F">
              <w:rPr>
                <w:b/>
                <w:lang w:eastAsia="en-AU"/>
              </w:rPr>
              <w:t>z</w:t>
            </w:r>
          </w:p>
        </w:tc>
        <w:tc>
          <w:tcPr>
            <w:tcW w:w="791" w:type="dxa"/>
            <w:gridSpan w:val="2"/>
            <w:tcBorders>
              <w:top w:val="nil"/>
              <w:left w:val="nil"/>
              <w:bottom w:val="single" w:sz="4" w:space="0" w:color="auto"/>
              <w:right w:val="nil"/>
            </w:tcBorders>
            <w:shd w:val="clear" w:color="auto" w:fill="auto"/>
            <w:noWrap/>
            <w:vAlign w:val="bottom"/>
            <w:hideMark/>
          </w:tcPr>
          <w:p w14:paraId="0F162B23" w14:textId="30D3B8F7" w:rsidR="001B6CFE" w:rsidRPr="0000039F" w:rsidRDefault="001207FA" w:rsidP="00DD42AA">
            <w:pPr>
              <w:spacing w:after="0" w:line="240" w:lineRule="auto"/>
              <w:rPr>
                <w:b/>
                <w:lang w:eastAsia="en-AU"/>
              </w:rPr>
            </w:pPr>
            <w:r w:rsidRPr="0000039F">
              <w:rPr>
                <w:b/>
                <w:lang w:eastAsia="en-AU"/>
              </w:rPr>
              <w:t xml:space="preserve">Range </w:t>
            </w:r>
            <w:proofErr w:type="spellStart"/>
            <w:r w:rsidR="001B6CFE" w:rsidRPr="0000039F">
              <w:rPr>
                <w:b/>
                <w:lang w:eastAsia="en-AU"/>
              </w:rPr>
              <w:t>xz</w:t>
            </w:r>
            <w:proofErr w:type="spellEnd"/>
          </w:p>
        </w:tc>
        <w:tc>
          <w:tcPr>
            <w:tcW w:w="595" w:type="dxa"/>
            <w:gridSpan w:val="2"/>
            <w:tcBorders>
              <w:top w:val="nil"/>
              <w:left w:val="nil"/>
              <w:bottom w:val="single" w:sz="4" w:space="0" w:color="auto"/>
              <w:right w:val="nil"/>
            </w:tcBorders>
            <w:shd w:val="clear" w:color="auto" w:fill="auto"/>
            <w:noWrap/>
            <w:vAlign w:val="bottom"/>
            <w:hideMark/>
          </w:tcPr>
          <w:p w14:paraId="60818C8B" w14:textId="60C4AEE2"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w:t>
            </w:r>
          </w:p>
        </w:tc>
        <w:tc>
          <w:tcPr>
            <w:tcW w:w="591" w:type="dxa"/>
            <w:gridSpan w:val="2"/>
            <w:tcBorders>
              <w:top w:val="nil"/>
              <w:left w:val="nil"/>
              <w:bottom w:val="single" w:sz="4" w:space="0" w:color="auto"/>
              <w:right w:val="nil"/>
            </w:tcBorders>
            <w:shd w:val="clear" w:color="auto" w:fill="auto"/>
            <w:noWrap/>
            <w:vAlign w:val="bottom"/>
            <w:hideMark/>
          </w:tcPr>
          <w:p w14:paraId="64F99E7D" w14:textId="1E9FC038"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z</w:t>
            </w:r>
          </w:p>
        </w:tc>
        <w:tc>
          <w:tcPr>
            <w:tcW w:w="657" w:type="dxa"/>
            <w:gridSpan w:val="2"/>
            <w:tcBorders>
              <w:top w:val="nil"/>
              <w:left w:val="nil"/>
              <w:bottom w:val="single" w:sz="4" w:space="0" w:color="auto"/>
              <w:right w:val="nil"/>
            </w:tcBorders>
            <w:shd w:val="clear" w:color="auto" w:fill="auto"/>
            <w:noWrap/>
            <w:vAlign w:val="bottom"/>
            <w:hideMark/>
          </w:tcPr>
          <w:p w14:paraId="57421420" w14:textId="149DAE75" w:rsidR="001B6CFE" w:rsidRPr="0000039F" w:rsidRDefault="001207FA" w:rsidP="00DD42AA">
            <w:pPr>
              <w:spacing w:after="0" w:line="240" w:lineRule="auto"/>
              <w:rPr>
                <w:b/>
                <w:lang w:eastAsia="en-AU"/>
              </w:rPr>
            </w:pPr>
            <w:r w:rsidRPr="0000039F">
              <w:rPr>
                <w:b/>
                <w:lang w:eastAsia="en-AU"/>
              </w:rPr>
              <w:t xml:space="preserve">SD </w:t>
            </w:r>
            <w:proofErr w:type="spellStart"/>
            <w:r w:rsidR="001B6CFE" w:rsidRPr="0000039F">
              <w:rPr>
                <w:b/>
                <w:lang w:eastAsia="en-AU"/>
              </w:rPr>
              <w:t>xz</w:t>
            </w:r>
            <w:proofErr w:type="spellEnd"/>
          </w:p>
        </w:tc>
        <w:tc>
          <w:tcPr>
            <w:tcW w:w="774" w:type="dxa"/>
            <w:gridSpan w:val="2"/>
            <w:tcBorders>
              <w:top w:val="nil"/>
              <w:left w:val="nil"/>
              <w:bottom w:val="single" w:sz="4" w:space="0" w:color="auto"/>
              <w:right w:val="nil"/>
            </w:tcBorders>
            <w:shd w:val="clear" w:color="auto" w:fill="auto"/>
            <w:noWrap/>
            <w:vAlign w:val="bottom"/>
            <w:hideMark/>
          </w:tcPr>
          <w:p w14:paraId="1D0AECFD" w14:textId="0A16F975" w:rsidR="001B6CFE" w:rsidRPr="0000039F" w:rsidRDefault="001207FA" w:rsidP="00DD42AA">
            <w:pPr>
              <w:spacing w:after="0" w:line="240" w:lineRule="auto"/>
              <w:rPr>
                <w:b/>
                <w:lang w:eastAsia="en-AU"/>
              </w:rPr>
            </w:pPr>
            <w:r w:rsidRPr="0000039F">
              <w:rPr>
                <w:b/>
                <w:lang w:eastAsia="en-AU"/>
              </w:rPr>
              <w:t>Z-</w:t>
            </w:r>
            <w:r w:rsidR="001B6CFE" w:rsidRPr="0000039F">
              <w:rPr>
                <w:b/>
                <w:lang w:eastAsia="en-AU"/>
              </w:rPr>
              <w:t>test</w:t>
            </w:r>
            <w:r w:rsidRPr="0000039F">
              <w:rPr>
                <w:b/>
                <w:lang w:eastAsia="en-AU"/>
              </w:rPr>
              <w:t xml:space="preserve"> </w:t>
            </w:r>
            <w:r w:rsidR="001B6CFE" w:rsidRPr="0000039F">
              <w:rPr>
                <w:b/>
                <w:lang w:eastAsia="en-AU"/>
              </w:rPr>
              <w:t>x</w:t>
            </w:r>
          </w:p>
        </w:tc>
        <w:tc>
          <w:tcPr>
            <w:tcW w:w="766" w:type="dxa"/>
            <w:gridSpan w:val="2"/>
            <w:tcBorders>
              <w:top w:val="nil"/>
              <w:left w:val="nil"/>
              <w:bottom w:val="single" w:sz="4" w:space="0" w:color="auto"/>
              <w:right w:val="nil"/>
            </w:tcBorders>
            <w:shd w:val="clear" w:color="auto" w:fill="auto"/>
            <w:noWrap/>
            <w:vAlign w:val="bottom"/>
            <w:hideMark/>
          </w:tcPr>
          <w:p w14:paraId="473265D3" w14:textId="380D7320"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z</w:t>
            </w:r>
          </w:p>
        </w:tc>
        <w:tc>
          <w:tcPr>
            <w:tcW w:w="865" w:type="dxa"/>
            <w:gridSpan w:val="2"/>
            <w:tcBorders>
              <w:top w:val="nil"/>
              <w:left w:val="nil"/>
              <w:bottom w:val="single" w:sz="4" w:space="0" w:color="auto"/>
              <w:right w:val="nil"/>
            </w:tcBorders>
            <w:shd w:val="clear" w:color="auto" w:fill="auto"/>
            <w:noWrap/>
            <w:vAlign w:val="bottom"/>
            <w:hideMark/>
          </w:tcPr>
          <w:p w14:paraId="7379272A" w14:textId="2FD46483" w:rsidR="001B6CFE" w:rsidRPr="0000039F" w:rsidRDefault="001207FA" w:rsidP="00DD42AA">
            <w:pPr>
              <w:spacing w:after="0" w:line="240" w:lineRule="auto"/>
              <w:rPr>
                <w:b/>
                <w:lang w:eastAsia="en-AU"/>
              </w:rPr>
            </w:pPr>
            <w:r w:rsidRPr="0000039F">
              <w:rPr>
                <w:b/>
                <w:lang w:eastAsia="en-AU"/>
              </w:rPr>
              <w:t xml:space="preserve">Z-test </w:t>
            </w:r>
            <w:proofErr w:type="spellStart"/>
            <w:r w:rsidR="001B6CFE" w:rsidRPr="0000039F">
              <w:rPr>
                <w:b/>
                <w:lang w:eastAsia="en-AU"/>
              </w:rPr>
              <w:t>xz</w:t>
            </w:r>
            <w:proofErr w:type="spellEnd"/>
          </w:p>
        </w:tc>
        <w:tc>
          <w:tcPr>
            <w:tcW w:w="551" w:type="dxa"/>
            <w:gridSpan w:val="2"/>
            <w:tcBorders>
              <w:top w:val="nil"/>
              <w:left w:val="nil"/>
              <w:bottom w:val="single" w:sz="4" w:space="0" w:color="auto"/>
              <w:right w:val="nil"/>
            </w:tcBorders>
            <w:shd w:val="clear" w:color="auto" w:fill="auto"/>
            <w:noWrap/>
            <w:vAlign w:val="bottom"/>
            <w:hideMark/>
          </w:tcPr>
          <w:p w14:paraId="09E07C75" w14:textId="43AEE4EA" w:rsidR="001B6CFE" w:rsidRPr="0000039F" w:rsidRDefault="001207FA" w:rsidP="00DD42AA">
            <w:pPr>
              <w:spacing w:after="0" w:line="240" w:lineRule="auto"/>
              <w:rPr>
                <w:b/>
                <w:lang w:eastAsia="en-AU"/>
              </w:rPr>
            </w:pPr>
            <w:r w:rsidRPr="0000039F">
              <w:rPr>
                <w:b/>
                <w:lang w:eastAsia="en-AU"/>
              </w:rPr>
              <w:t>Sig.</w:t>
            </w:r>
          </w:p>
        </w:tc>
      </w:tr>
      <w:tr w:rsidR="001207FA" w:rsidRPr="001B6CFE" w14:paraId="1DF35625"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CFA06B7" w14:textId="27E9A57C" w:rsidR="001B6CFE" w:rsidRPr="001B6CFE" w:rsidRDefault="001B6CFE" w:rsidP="00DD42A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7494A4A5" w14:textId="779DD5D0"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057D3605" w14:textId="77777777" w:rsidR="001B6CFE" w:rsidRPr="001B6CFE" w:rsidRDefault="001B6CFE" w:rsidP="00DD42AA">
            <w:pPr>
              <w:spacing w:after="0" w:line="240" w:lineRule="auto"/>
              <w:jc w:val="right"/>
              <w:rPr>
                <w:lang w:eastAsia="en-AU"/>
              </w:rPr>
            </w:pPr>
            <w:r w:rsidRPr="001B6CFE">
              <w:rPr>
                <w:lang w:eastAsia="en-AU"/>
              </w:rPr>
              <w:t>83.4</w:t>
            </w:r>
          </w:p>
        </w:tc>
        <w:tc>
          <w:tcPr>
            <w:tcW w:w="838" w:type="dxa"/>
            <w:gridSpan w:val="2"/>
            <w:tcBorders>
              <w:top w:val="single" w:sz="4" w:space="0" w:color="auto"/>
              <w:left w:val="nil"/>
              <w:bottom w:val="nil"/>
              <w:right w:val="nil"/>
            </w:tcBorders>
            <w:shd w:val="clear" w:color="auto" w:fill="auto"/>
            <w:noWrap/>
            <w:vAlign w:val="center"/>
            <w:hideMark/>
          </w:tcPr>
          <w:p w14:paraId="2F8E1CD5" w14:textId="77777777" w:rsidR="001B6CFE" w:rsidRPr="001B6CFE" w:rsidRDefault="001B6CFE" w:rsidP="00DD42AA">
            <w:pPr>
              <w:spacing w:after="0" w:line="240" w:lineRule="auto"/>
              <w:jc w:val="right"/>
              <w:rPr>
                <w:lang w:eastAsia="en-AU"/>
              </w:rPr>
            </w:pPr>
            <w:r w:rsidRPr="001B6CFE">
              <w:rPr>
                <w:lang w:eastAsia="en-AU"/>
              </w:rPr>
              <w:t>82.6</w:t>
            </w:r>
          </w:p>
        </w:tc>
        <w:tc>
          <w:tcPr>
            <w:tcW w:w="732" w:type="dxa"/>
            <w:gridSpan w:val="2"/>
            <w:tcBorders>
              <w:top w:val="single" w:sz="4" w:space="0" w:color="auto"/>
              <w:left w:val="nil"/>
              <w:bottom w:val="nil"/>
              <w:right w:val="nil"/>
            </w:tcBorders>
            <w:shd w:val="clear" w:color="auto" w:fill="auto"/>
            <w:noWrap/>
            <w:vAlign w:val="center"/>
            <w:hideMark/>
          </w:tcPr>
          <w:p w14:paraId="79F4E800" w14:textId="77777777" w:rsidR="001B6CFE" w:rsidRPr="001B6CFE" w:rsidRDefault="001B6CFE" w:rsidP="00DD42AA">
            <w:pPr>
              <w:spacing w:after="0" w:line="240" w:lineRule="auto"/>
              <w:jc w:val="right"/>
              <w:rPr>
                <w:lang w:eastAsia="en-AU"/>
              </w:rPr>
            </w:pPr>
            <w:r w:rsidRPr="001B6CFE">
              <w:rPr>
                <w:lang w:eastAsia="en-AU"/>
              </w:rPr>
              <w:t>82.5</w:t>
            </w:r>
          </w:p>
        </w:tc>
        <w:tc>
          <w:tcPr>
            <w:tcW w:w="909" w:type="dxa"/>
            <w:gridSpan w:val="2"/>
            <w:tcBorders>
              <w:top w:val="single" w:sz="4" w:space="0" w:color="auto"/>
              <w:left w:val="nil"/>
              <w:bottom w:val="nil"/>
              <w:right w:val="nil"/>
            </w:tcBorders>
            <w:shd w:val="clear" w:color="auto" w:fill="auto"/>
            <w:noWrap/>
            <w:vAlign w:val="center"/>
            <w:hideMark/>
          </w:tcPr>
          <w:p w14:paraId="437532EC" w14:textId="77777777" w:rsidR="001B6CFE" w:rsidRPr="001B6CFE" w:rsidRDefault="001B6CFE" w:rsidP="00DD42AA">
            <w:pPr>
              <w:spacing w:after="0" w:line="240" w:lineRule="auto"/>
              <w:jc w:val="right"/>
              <w:rPr>
                <w:lang w:eastAsia="en-AU"/>
              </w:rPr>
            </w:pPr>
            <w:r w:rsidRPr="001B6CFE">
              <w:rPr>
                <w:lang w:eastAsia="en-AU"/>
              </w:rPr>
              <w:t>77</w:t>
            </w:r>
          </w:p>
        </w:tc>
        <w:tc>
          <w:tcPr>
            <w:tcW w:w="909" w:type="dxa"/>
            <w:gridSpan w:val="2"/>
            <w:tcBorders>
              <w:top w:val="single" w:sz="4" w:space="0" w:color="auto"/>
              <w:left w:val="nil"/>
              <w:bottom w:val="nil"/>
              <w:right w:val="nil"/>
            </w:tcBorders>
            <w:shd w:val="clear" w:color="auto" w:fill="auto"/>
            <w:noWrap/>
            <w:vAlign w:val="center"/>
            <w:hideMark/>
          </w:tcPr>
          <w:p w14:paraId="022F695F" w14:textId="77777777" w:rsidR="001B6CFE" w:rsidRPr="001B6CFE" w:rsidRDefault="001B6CFE" w:rsidP="00DD42AA">
            <w:pPr>
              <w:spacing w:after="0" w:line="240" w:lineRule="auto"/>
              <w:jc w:val="right"/>
              <w:rPr>
                <w:lang w:eastAsia="en-AU"/>
              </w:rPr>
            </w:pPr>
            <w:r w:rsidRPr="001B6CFE">
              <w:rPr>
                <w:lang w:eastAsia="en-AU"/>
              </w:rPr>
              <w:t>78</w:t>
            </w:r>
          </w:p>
        </w:tc>
        <w:tc>
          <w:tcPr>
            <w:tcW w:w="909" w:type="dxa"/>
            <w:gridSpan w:val="2"/>
            <w:tcBorders>
              <w:top w:val="single" w:sz="4" w:space="0" w:color="auto"/>
              <w:left w:val="nil"/>
              <w:bottom w:val="nil"/>
              <w:right w:val="nil"/>
            </w:tcBorders>
            <w:shd w:val="clear" w:color="auto" w:fill="auto"/>
            <w:noWrap/>
            <w:vAlign w:val="center"/>
            <w:hideMark/>
          </w:tcPr>
          <w:p w14:paraId="6FEA089F"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single" w:sz="4" w:space="0" w:color="auto"/>
              <w:left w:val="nil"/>
              <w:bottom w:val="nil"/>
              <w:right w:val="nil"/>
            </w:tcBorders>
            <w:shd w:val="clear" w:color="auto" w:fill="auto"/>
            <w:noWrap/>
            <w:vAlign w:val="center"/>
            <w:hideMark/>
          </w:tcPr>
          <w:p w14:paraId="0059B4ED"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0C7EA791" w14:textId="77777777" w:rsidR="001B6CFE" w:rsidRPr="001B6CFE" w:rsidRDefault="001B6CFE" w:rsidP="00DD42AA">
            <w:pPr>
              <w:spacing w:after="0" w:line="240" w:lineRule="auto"/>
              <w:jc w:val="right"/>
              <w:rPr>
                <w:lang w:eastAsia="en-AU"/>
              </w:rPr>
            </w:pPr>
            <w:r w:rsidRPr="001B6CFE">
              <w:rPr>
                <w:lang w:eastAsia="en-AU"/>
              </w:rPr>
              <w:t>175</w:t>
            </w:r>
          </w:p>
        </w:tc>
        <w:tc>
          <w:tcPr>
            <w:tcW w:w="791" w:type="dxa"/>
            <w:gridSpan w:val="2"/>
            <w:tcBorders>
              <w:top w:val="single" w:sz="4" w:space="0" w:color="auto"/>
              <w:left w:val="nil"/>
              <w:bottom w:val="nil"/>
              <w:right w:val="nil"/>
            </w:tcBorders>
            <w:shd w:val="clear" w:color="auto" w:fill="auto"/>
            <w:noWrap/>
            <w:vAlign w:val="center"/>
            <w:hideMark/>
          </w:tcPr>
          <w:p w14:paraId="71EF1361" w14:textId="77777777" w:rsidR="001B6CFE" w:rsidRPr="001B6CFE" w:rsidRDefault="001B6CFE" w:rsidP="00DD42AA">
            <w:pPr>
              <w:spacing w:after="0" w:line="240" w:lineRule="auto"/>
              <w:jc w:val="right"/>
              <w:rPr>
                <w:lang w:eastAsia="en-AU"/>
              </w:rPr>
            </w:pPr>
            <w:r w:rsidRPr="001B6CFE">
              <w:rPr>
                <w:lang w:eastAsia="en-AU"/>
              </w:rPr>
              <w:t>157</w:t>
            </w:r>
          </w:p>
        </w:tc>
        <w:tc>
          <w:tcPr>
            <w:tcW w:w="595" w:type="dxa"/>
            <w:gridSpan w:val="2"/>
            <w:tcBorders>
              <w:top w:val="single" w:sz="4" w:space="0" w:color="auto"/>
              <w:left w:val="nil"/>
              <w:bottom w:val="nil"/>
              <w:right w:val="nil"/>
            </w:tcBorders>
            <w:shd w:val="clear" w:color="auto" w:fill="auto"/>
            <w:noWrap/>
            <w:vAlign w:val="center"/>
            <w:hideMark/>
          </w:tcPr>
          <w:p w14:paraId="7BC7772C" w14:textId="77777777" w:rsidR="001B6CFE" w:rsidRPr="001B6CFE" w:rsidRDefault="001B6CFE" w:rsidP="00DD42AA">
            <w:pPr>
              <w:spacing w:after="0" w:line="240" w:lineRule="auto"/>
              <w:jc w:val="right"/>
              <w:rPr>
                <w:lang w:eastAsia="en-AU"/>
              </w:rPr>
            </w:pPr>
            <w:r w:rsidRPr="001B6CFE">
              <w:rPr>
                <w:lang w:eastAsia="en-AU"/>
              </w:rPr>
              <w:t>33.5</w:t>
            </w:r>
          </w:p>
        </w:tc>
        <w:tc>
          <w:tcPr>
            <w:tcW w:w="591" w:type="dxa"/>
            <w:gridSpan w:val="2"/>
            <w:tcBorders>
              <w:top w:val="single" w:sz="4" w:space="0" w:color="auto"/>
              <w:left w:val="nil"/>
              <w:bottom w:val="nil"/>
              <w:right w:val="nil"/>
            </w:tcBorders>
            <w:shd w:val="clear" w:color="auto" w:fill="auto"/>
            <w:noWrap/>
            <w:vAlign w:val="center"/>
            <w:hideMark/>
          </w:tcPr>
          <w:p w14:paraId="2E33C926" w14:textId="77777777" w:rsidR="001B6CFE" w:rsidRPr="001B6CFE" w:rsidRDefault="001B6CFE" w:rsidP="00DD42AA">
            <w:pPr>
              <w:spacing w:after="0" w:line="240" w:lineRule="auto"/>
              <w:jc w:val="right"/>
              <w:rPr>
                <w:lang w:eastAsia="en-AU"/>
              </w:rPr>
            </w:pPr>
            <w:r w:rsidRPr="001B6CFE">
              <w:rPr>
                <w:lang w:eastAsia="en-AU"/>
              </w:rPr>
              <w:t>33.7</w:t>
            </w:r>
          </w:p>
        </w:tc>
        <w:tc>
          <w:tcPr>
            <w:tcW w:w="657" w:type="dxa"/>
            <w:gridSpan w:val="2"/>
            <w:tcBorders>
              <w:top w:val="single" w:sz="4" w:space="0" w:color="auto"/>
              <w:left w:val="nil"/>
              <w:bottom w:val="nil"/>
              <w:right w:val="nil"/>
            </w:tcBorders>
            <w:shd w:val="clear" w:color="auto" w:fill="auto"/>
            <w:noWrap/>
            <w:vAlign w:val="center"/>
            <w:hideMark/>
          </w:tcPr>
          <w:p w14:paraId="13B87B84" w14:textId="77777777" w:rsidR="001B6CFE" w:rsidRPr="001B6CFE" w:rsidRDefault="001B6CFE" w:rsidP="00DD42AA">
            <w:pPr>
              <w:spacing w:after="0" w:line="240" w:lineRule="auto"/>
              <w:jc w:val="right"/>
              <w:rPr>
                <w:lang w:eastAsia="en-AU"/>
              </w:rPr>
            </w:pPr>
            <w:r w:rsidRPr="001B6CFE">
              <w:rPr>
                <w:lang w:eastAsia="en-AU"/>
              </w:rPr>
              <w:t>32.2</w:t>
            </w:r>
          </w:p>
        </w:tc>
        <w:tc>
          <w:tcPr>
            <w:tcW w:w="774" w:type="dxa"/>
            <w:gridSpan w:val="2"/>
            <w:tcBorders>
              <w:top w:val="single" w:sz="4" w:space="0" w:color="auto"/>
              <w:left w:val="nil"/>
              <w:bottom w:val="nil"/>
              <w:right w:val="nil"/>
            </w:tcBorders>
            <w:shd w:val="clear" w:color="auto" w:fill="auto"/>
            <w:noWrap/>
            <w:vAlign w:val="center"/>
            <w:hideMark/>
          </w:tcPr>
          <w:p w14:paraId="27674016" w14:textId="77777777" w:rsidR="001B6CFE" w:rsidRPr="001B6CFE" w:rsidRDefault="001B6CFE" w:rsidP="00DD42AA">
            <w:pPr>
              <w:spacing w:after="0" w:line="240" w:lineRule="auto"/>
              <w:jc w:val="right"/>
              <w:rPr>
                <w:lang w:eastAsia="en-AU"/>
              </w:rPr>
            </w:pPr>
            <w:r w:rsidRPr="001B6CFE">
              <w:rPr>
                <w:lang w:eastAsia="en-AU"/>
              </w:rPr>
              <w:t>201.0</w:t>
            </w:r>
          </w:p>
        </w:tc>
        <w:tc>
          <w:tcPr>
            <w:tcW w:w="766" w:type="dxa"/>
            <w:gridSpan w:val="2"/>
            <w:tcBorders>
              <w:top w:val="single" w:sz="4" w:space="0" w:color="auto"/>
              <w:left w:val="nil"/>
              <w:bottom w:val="nil"/>
              <w:right w:val="nil"/>
            </w:tcBorders>
            <w:shd w:val="clear" w:color="auto" w:fill="auto"/>
            <w:noWrap/>
            <w:vAlign w:val="center"/>
            <w:hideMark/>
          </w:tcPr>
          <w:p w14:paraId="3F124A42" w14:textId="77777777" w:rsidR="001B6CFE" w:rsidRPr="001B6CFE" w:rsidRDefault="001B6CFE" w:rsidP="00DD42AA">
            <w:pPr>
              <w:spacing w:after="0" w:line="240" w:lineRule="auto"/>
              <w:jc w:val="right"/>
              <w:rPr>
                <w:lang w:eastAsia="en-AU"/>
              </w:rPr>
            </w:pPr>
            <w:r w:rsidRPr="001B6CFE">
              <w:rPr>
                <w:lang w:eastAsia="en-AU"/>
              </w:rPr>
              <w:t>199.0</w:t>
            </w:r>
          </w:p>
        </w:tc>
        <w:tc>
          <w:tcPr>
            <w:tcW w:w="865" w:type="dxa"/>
            <w:gridSpan w:val="2"/>
            <w:tcBorders>
              <w:top w:val="single" w:sz="4" w:space="0" w:color="auto"/>
              <w:left w:val="nil"/>
              <w:bottom w:val="nil"/>
              <w:right w:val="nil"/>
            </w:tcBorders>
            <w:shd w:val="clear" w:color="auto" w:fill="auto"/>
            <w:noWrap/>
            <w:vAlign w:val="center"/>
            <w:hideMark/>
          </w:tcPr>
          <w:p w14:paraId="3BB79DA5" w14:textId="77777777" w:rsidR="001B6CFE" w:rsidRPr="001B6CFE" w:rsidRDefault="001B6CFE" w:rsidP="00DD42AA">
            <w:pPr>
              <w:spacing w:after="0" w:line="240" w:lineRule="auto"/>
              <w:jc w:val="right"/>
              <w:rPr>
                <w:lang w:eastAsia="en-AU"/>
              </w:rPr>
            </w:pPr>
            <w:r w:rsidRPr="001B6CFE">
              <w:rPr>
                <w:lang w:eastAsia="en-AU"/>
              </w:rPr>
              <w:t>198.6</w:t>
            </w:r>
          </w:p>
        </w:tc>
        <w:tc>
          <w:tcPr>
            <w:tcW w:w="551" w:type="dxa"/>
            <w:gridSpan w:val="2"/>
            <w:tcBorders>
              <w:top w:val="single" w:sz="4" w:space="0" w:color="auto"/>
              <w:left w:val="nil"/>
              <w:bottom w:val="nil"/>
              <w:right w:val="nil"/>
            </w:tcBorders>
            <w:shd w:val="clear" w:color="auto" w:fill="auto"/>
            <w:noWrap/>
            <w:vAlign w:val="bottom"/>
            <w:hideMark/>
          </w:tcPr>
          <w:p w14:paraId="0E278A5A" w14:textId="77777777" w:rsidR="001B6CFE" w:rsidRPr="001B6CFE" w:rsidRDefault="001B6CFE" w:rsidP="00DD42AA">
            <w:pPr>
              <w:spacing w:after="0" w:line="240" w:lineRule="auto"/>
              <w:rPr>
                <w:lang w:eastAsia="en-AU"/>
              </w:rPr>
            </w:pPr>
          </w:p>
        </w:tc>
      </w:tr>
      <w:tr w:rsidR="001207FA" w:rsidRPr="001B6CFE" w14:paraId="57FFF5E3" w14:textId="77777777" w:rsidTr="0000039F">
        <w:trPr>
          <w:gridAfter w:val="1"/>
          <w:wAfter w:w="63" w:type="dxa"/>
          <w:trHeight w:val="300"/>
        </w:trPr>
        <w:tc>
          <w:tcPr>
            <w:tcW w:w="1003" w:type="dxa"/>
            <w:vMerge/>
            <w:tcBorders>
              <w:left w:val="nil"/>
              <w:right w:val="nil"/>
            </w:tcBorders>
            <w:vAlign w:val="center"/>
          </w:tcPr>
          <w:p w14:paraId="2916C34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B3C8CCE" w14:textId="638F1A33"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7CF2799F" w14:textId="77777777" w:rsidR="001B6CFE" w:rsidRPr="001B6CFE" w:rsidRDefault="001B6CFE" w:rsidP="00DD42AA">
            <w:pPr>
              <w:spacing w:after="0" w:line="240" w:lineRule="auto"/>
              <w:jc w:val="right"/>
              <w:rPr>
                <w:lang w:eastAsia="en-AU"/>
              </w:rPr>
            </w:pPr>
            <w:r w:rsidRPr="001B6CFE">
              <w:rPr>
                <w:lang w:eastAsia="en-AU"/>
              </w:rPr>
              <w:t>27.2</w:t>
            </w:r>
          </w:p>
        </w:tc>
        <w:tc>
          <w:tcPr>
            <w:tcW w:w="838" w:type="dxa"/>
            <w:gridSpan w:val="2"/>
            <w:tcBorders>
              <w:top w:val="nil"/>
              <w:left w:val="nil"/>
              <w:bottom w:val="nil"/>
              <w:right w:val="nil"/>
            </w:tcBorders>
            <w:shd w:val="clear" w:color="auto" w:fill="auto"/>
            <w:noWrap/>
            <w:vAlign w:val="center"/>
            <w:hideMark/>
          </w:tcPr>
          <w:p w14:paraId="7D30D134" w14:textId="77777777" w:rsidR="001B6CFE" w:rsidRPr="001B6CFE" w:rsidRDefault="001B6CFE" w:rsidP="00DD42AA">
            <w:pPr>
              <w:spacing w:after="0" w:line="240" w:lineRule="auto"/>
              <w:jc w:val="right"/>
              <w:rPr>
                <w:lang w:eastAsia="en-AU"/>
              </w:rPr>
            </w:pPr>
            <w:r w:rsidRPr="001B6CFE">
              <w:rPr>
                <w:lang w:eastAsia="en-AU"/>
              </w:rPr>
              <w:t>27.8</w:t>
            </w:r>
          </w:p>
        </w:tc>
        <w:tc>
          <w:tcPr>
            <w:tcW w:w="732" w:type="dxa"/>
            <w:gridSpan w:val="2"/>
            <w:tcBorders>
              <w:top w:val="nil"/>
              <w:left w:val="nil"/>
              <w:bottom w:val="nil"/>
              <w:right w:val="nil"/>
            </w:tcBorders>
            <w:shd w:val="clear" w:color="auto" w:fill="auto"/>
            <w:noWrap/>
            <w:vAlign w:val="center"/>
            <w:hideMark/>
          </w:tcPr>
          <w:p w14:paraId="54D6AF40" w14:textId="77777777" w:rsidR="001B6CFE" w:rsidRPr="001B6CFE" w:rsidRDefault="001B6CFE" w:rsidP="00DD42AA">
            <w:pPr>
              <w:spacing w:after="0" w:line="240" w:lineRule="auto"/>
              <w:jc w:val="right"/>
              <w:rPr>
                <w:lang w:eastAsia="en-AU"/>
              </w:rPr>
            </w:pPr>
            <w:r w:rsidRPr="001B6CFE">
              <w:rPr>
                <w:lang w:eastAsia="en-AU"/>
              </w:rPr>
              <w:t>27.7</w:t>
            </w:r>
          </w:p>
        </w:tc>
        <w:tc>
          <w:tcPr>
            <w:tcW w:w="909" w:type="dxa"/>
            <w:gridSpan w:val="2"/>
            <w:tcBorders>
              <w:top w:val="nil"/>
              <w:left w:val="nil"/>
              <w:bottom w:val="nil"/>
              <w:right w:val="nil"/>
            </w:tcBorders>
            <w:shd w:val="clear" w:color="auto" w:fill="auto"/>
            <w:noWrap/>
            <w:vAlign w:val="center"/>
            <w:hideMark/>
          </w:tcPr>
          <w:p w14:paraId="4B0E11BA" w14:textId="77777777" w:rsidR="001B6CFE" w:rsidRPr="001B6CFE" w:rsidRDefault="001B6CFE"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75CAE07D" w14:textId="77777777" w:rsidR="001B6CFE" w:rsidRPr="001B6CFE" w:rsidRDefault="001B6CFE" w:rsidP="00DD42AA">
            <w:pPr>
              <w:spacing w:after="0" w:line="240" w:lineRule="auto"/>
              <w:jc w:val="right"/>
              <w:rPr>
                <w:lang w:eastAsia="en-AU"/>
              </w:rPr>
            </w:pPr>
            <w:r w:rsidRPr="001B6CFE">
              <w:rPr>
                <w:lang w:eastAsia="en-AU"/>
              </w:rPr>
              <w:t>27</w:t>
            </w:r>
          </w:p>
        </w:tc>
        <w:tc>
          <w:tcPr>
            <w:tcW w:w="909" w:type="dxa"/>
            <w:gridSpan w:val="2"/>
            <w:tcBorders>
              <w:top w:val="nil"/>
              <w:left w:val="nil"/>
              <w:bottom w:val="nil"/>
              <w:right w:val="nil"/>
            </w:tcBorders>
            <w:shd w:val="clear" w:color="auto" w:fill="auto"/>
            <w:noWrap/>
            <w:vAlign w:val="center"/>
            <w:hideMark/>
          </w:tcPr>
          <w:p w14:paraId="0313060A"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0BDB4D08" w14:textId="77777777" w:rsidR="001B6CFE" w:rsidRPr="001B6CFE" w:rsidRDefault="001B6CFE" w:rsidP="00DD42AA">
            <w:pPr>
              <w:spacing w:after="0" w:line="240" w:lineRule="auto"/>
              <w:jc w:val="right"/>
              <w:rPr>
                <w:lang w:eastAsia="en-AU"/>
              </w:rPr>
            </w:pPr>
            <w:r w:rsidRPr="001B6CFE">
              <w:rPr>
                <w:lang w:eastAsia="en-AU"/>
              </w:rPr>
              <w:t>99</w:t>
            </w:r>
          </w:p>
        </w:tc>
        <w:tc>
          <w:tcPr>
            <w:tcW w:w="791" w:type="dxa"/>
            <w:gridSpan w:val="2"/>
            <w:tcBorders>
              <w:top w:val="nil"/>
              <w:left w:val="nil"/>
              <w:bottom w:val="nil"/>
              <w:right w:val="nil"/>
            </w:tcBorders>
            <w:shd w:val="clear" w:color="auto" w:fill="auto"/>
            <w:noWrap/>
            <w:vAlign w:val="center"/>
            <w:hideMark/>
          </w:tcPr>
          <w:p w14:paraId="7726E381" w14:textId="77777777" w:rsidR="001B6CFE" w:rsidRPr="001B6CFE" w:rsidRDefault="001B6CFE" w:rsidP="00DD42AA">
            <w:pPr>
              <w:spacing w:after="0" w:line="240" w:lineRule="auto"/>
              <w:jc w:val="right"/>
              <w:rPr>
                <w:lang w:eastAsia="en-AU"/>
              </w:rPr>
            </w:pPr>
            <w:r w:rsidRPr="001B6CFE">
              <w:rPr>
                <w:lang w:eastAsia="en-AU"/>
              </w:rPr>
              <w:t>94</w:t>
            </w:r>
          </w:p>
        </w:tc>
        <w:tc>
          <w:tcPr>
            <w:tcW w:w="791" w:type="dxa"/>
            <w:gridSpan w:val="2"/>
            <w:tcBorders>
              <w:top w:val="nil"/>
              <w:left w:val="nil"/>
              <w:bottom w:val="nil"/>
              <w:right w:val="nil"/>
            </w:tcBorders>
            <w:shd w:val="clear" w:color="auto" w:fill="auto"/>
            <w:noWrap/>
            <w:vAlign w:val="center"/>
            <w:hideMark/>
          </w:tcPr>
          <w:p w14:paraId="29F2B428" w14:textId="77777777" w:rsidR="001B6CFE" w:rsidRPr="001B6CFE" w:rsidRDefault="001B6CFE" w:rsidP="00DD42AA">
            <w:pPr>
              <w:spacing w:after="0" w:line="240" w:lineRule="auto"/>
              <w:jc w:val="right"/>
              <w:rPr>
                <w:lang w:eastAsia="en-AU"/>
              </w:rPr>
            </w:pPr>
            <w:r w:rsidRPr="001B6CFE">
              <w:rPr>
                <w:lang w:eastAsia="en-AU"/>
              </w:rPr>
              <w:t>94</w:t>
            </w:r>
          </w:p>
        </w:tc>
        <w:tc>
          <w:tcPr>
            <w:tcW w:w="595" w:type="dxa"/>
            <w:gridSpan w:val="2"/>
            <w:tcBorders>
              <w:top w:val="nil"/>
              <w:left w:val="nil"/>
              <w:bottom w:val="nil"/>
              <w:right w:val="nil"/>
            </w:tcBorders>
            <w:shd w:val="clear" w:color="auto" w:fill="auto"/>
            <w:noWrap/>
            <w:vAlign w:val="center"/>
            <w:hideMark/>
          </w:tcPr>
          <w:p w14:paraId="5EF6273D" w14:textId="77777777" w:rsidR="001B6CFE" w:rsidRPr="001B6CFE" w:rsidRDefault="001B6CFE" w:rsidP="00DD42AA">
            <w:pPr>
              <w:spacing w:after="0" w:line="240" w:lineRule="auto"/>
              <w:jc w:val="right"/>
              <w:rPr>
                <w:lang w:eastAsia="en-AU"/>
              </w:rPr>
            </w:pPr>
            <w:r w:rsidRPr="001B6CFE">
              <w:rPr>
                <w:lang w:eastAsia="en-AU"/>
              </w:rPr>
              <w:t>17.3</w:t>
            </w:r>
          </w:p>
        </w:tc>
        <w:tc>
          <w:tcPr>
            <w:tcW w:w="591" w:type="dxa"/>
            <w:gridSpan w:val="2"/>
            <w:tcBorders>
              <w:top w:val="nil"/>
              <w:left w:val="nil"/>
              <w:bottom w:val="nil"/>
              <w:right w:val="nil"/>
            </w:tcBorders>
            <w:shd w:val="clear" w:color="auto" w:fill="auto"/>
            <w:noWrap/>
            <w:vAlign w:val="center"/>
            <w:hideMark/>
          </w:tcPr>
          <w:p w14:paraId="244C3EA8" w14:textId="77777777" w:rsidR="001B6CFE" w:rsidRPr="001B6CFE" w:rsidRDefault="001B6CFE" w:rsidP="00DD42AA">
            <w:pPr>
              <w:spacing w:after="0" w:line="240" w:lineRule="auto"/>
              <w:jc w:val="right"/>
              <w:rPr>
                <w:lang w:eastAsia="en-AU"/>
              </w:rPr>
            </w:pPr>
            <w:r w:rsidRPr="001B6CFE">
              <w:rPr>
                <w:lang w:eastAsia="en-AU"/>
              </w:rPr>
              <w:t>16.2</w:t>
            </w:r>
          </w:p>
        </w:tc>
        <w:tc>
          <w:tcPr>
            <w:tcW w:w="657" w:type="dxa"/>
            <w:gridSpan w:val="2"/>
            <w:tcBorders>
              <w:top w:val="nil"/>
              <w:left w:val="nil"/>
              <w:bottom w:val="nil"/>
              <w:right w:val="nil"/>
            </w:tcBorders>
            <w:shd w:val="clear" w:color="auto" w:fill="auto"/>
            <w:noWrap/>
            <w:vAlign w:val="center"/>
            <w:hideMark/>
          </w:tcPr>
          <w:p w14:paraId="1C0C714D" w14:textId="77777777" w:rsidR="001B6CFE" w:rsidRPr="001B6CFE" w:rsidRDefault="001B6CFE"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24634847" w14:textId="77777777" w:rsidR="001B6CFE" w:rsidRPr="001B6CFE" w:rsidRDefault="001B6CFE" w:rsidP="00DD42AA">
            <w:pPr>
              <w:spacing w:after="0" w:line="240" w:lineRule="auto"/>
              <w:jc w:val="right"/>
              <w:rPr>
                <w:lang w:eastAsia="en-AU"/>
              </w:rPr>
            </w:pPr>
            <w:r w:rsidRPr="001B6CFE">
              <w:rPr>
                <w:lang w:eastAsia="en-AU"/>
              </w:rPr>
              <w:t>65.6</w:t>
            </w:r>
          </w:p>
        </w:tc>
        <w:tc>
          <w:tcPr>
            <w:tcW w:w="766" w:type="dxa"/>
            <w:gridSpan w:val="2"/>
            <w:tcBorders>
              <w:top w:val="nil"/>
              <w:left w:val="nil"/>
              <w:bottom w:val="nil"/>
              <w:right w:val="nil"/>
            </w:tcBorders>
            <w:shd w:val="clear" w:color="auto" w:fill="auto"/>
            <w:noWrap/>
            <w:vAlign w:val="center"/>
            <w:hideMark/>
          </w:tcPr>
          <w:p w14:paraId="0FD89334" w14:textId="77777777" w:rsidR="001B6CFE" w:rsidRPr="001B6CFE" w:rsidRDefault="001B6CFE" w:rsidP="00DD42AA">
            <w:pPr>
              <w:spacing w:after="0" w:line="240" w:lineRule="auto"/>
              <w:jc w:val="right"/>
              <w:rPr>
                <w:lang w:eastAsia="en-AU"/>
              </w:rPr>
            </w:pPr>
            <w:r w:rsidRPr="001B6CFE">
              <w:rPr>
                <w:lang w:eastAsia="en-AU"/>
              </w:rPr>
              <w:t>67.0</w:t>
            </w:r>
          </w:p>
        </w:tc>
        <w:tc>
          <w:tcPr>
            <w:tcW w:w="865" w:type="dxa"/>
            <w:gridSpan w:val="2"/>
            <w:tcBorders>
              <w:top w:val="nil"/>
              <w:left w:val="nil"/>
              <w:bottom w:val="nil"/>
              <w:right w:val="nil"/>
            </w:tcBorders>
            <w:shd w:val="clear" w:color="auto" w:fill="auto"/>
            <w:noWrap/>
            <w:vAlign w:val="center"/>
            <w:hideMark/>
          </w:tcPr>
          <w:p w14:paraId="0293E957" w14:textId="77777777" w:rsidR="001B6CFE" w:rsidRPr="001B6CFE" w:rsidRDefault="001B6CFE" w:rsidP="00DD42AA">
            <w:pPr>
              <w:spacing w:after="0" w:line="240" w:lineRule="auto"/>
              <w:jc w:val="right"/>
              <w:rPr>
                <w:lang w:eastAsia="en-AU"/>
              </w:rPr>
            </w:pPr>
            <w:r w:rsidRPr="001B6CFE">
              <w:rPr>
                <w:lang w:eastAsia="en-AU"/>
              </w:rPr>
              <w:t>66.7</w:t>
            </w:r>
          </w:p>
        </w:tc>
        <w:tc>
          <w:tcPr>
            <w:tcW w:w="551" w:type="dxa"/>
            <w:gridSpan w:val="2"/>
            <w:tcBorders>
              <w:top w:val="nil"/>
              <w:left w:val="nil"/>
              <w:bottom w:val="nil"/>
              <w:right w:val="nil"/>
            </w:tcBorders>
            <w:shd w:val="clear" w:color="auto" w:fill="auto"/>
            <w:noWrap/>
            <w:vAlign w:val="bottom"/>
            <w:hideMark/>
          </w:tcPr>
          <w:p w14:paraId="7F6B71F6" w14:textId="77777777" w:rsidR="001B6CFE" w:rsidRPr="001B6CFE" w:rsidRDefault="001B6CFE" w:rsidP="00DD42AA">
            <w:pPr>
              <w:spacing w:after="0" w:line="240" w:lineRule="auto"/>
              <w:rPr>
                <w:lang w:eastAsia="en-AU"/>
              </w:rPr>
            </w:pPr>
          </w:p>
        </w:tc>
      </w:tr>
      <w:tr w:rsidR="001207FA" w:rsidRPr="001B6CFE" w14:paraId="7382A691" w14:textId="77777777" w:rsidTr="0000039F">
        <w:trPr>
          <w:gridAfter w:val="1"/>
          <w:wAfter w:w="63" w:type="dxa"/>
          <w:trHeight w:val="300"/>
        </w:trPr>
        <w:tc>
          <w:tcPr>
            <w:tcW w:w="1003" w:type="dxa"/>
            <w:vMerge/>
            <w:tcBorders>
              <w:left w:val="nil"/>
              <w:right w:val="nil"/>
            </w:tcBorders>
            <w:vAlign w:val="center"/>
          </w:tcPr>
          <w:p w14:paraId="7235F994"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188D844" w14:textId="7F579781"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49DD512A" w14:textId="117ECFFF" w:rsidR="001B6CFE" w:rsidRPr="001B6CFE" w:rsidRDefault="001B6CFE" w:rsidP="00DD42AA">
            <w:pPr>
              <w:spacing w:after="0" w:line="240" w:lineRule="auto"/>
              <w:jc w:val="right"/>
              <w:rPr>
                <w:lang w:eastAsia="en-AU"/>
              </w:rPr>
            </w:pPr>
            <w:r w:rsidRPr="001B6CFE">
              <w:rPr>
                <w:lang w:eastAsia="en-AU"/>
              </w:rPr>
              <w:t>9.8</w:t>
            </w:r>
          </w:p>
        </w:tc>
        <w:tc>
          <w:tcPr>
            <w:tcW w:w="838" w:type="dxa"/>
            <w:gridSpan w:val="2"/>
            <w:tcBorders>
              <w:top w:val="nil"/>
              <w:left w:val="nil"/>
              <w:bottom w:val="nil"/>
              <w:right w:val="nil"/>
            </w:tcBorders>
            <w:shd w:val="clear" w:color="auto" w:fill="auto"/>
            <w:noWrap/>
            <w:vAlign w:val="center"/>
            <w:hideMark/>
          </w:tcPr>
          <w:p w14:paraId="4A7F9565" w14:textId="77777777" w:rsidR="001B6CFE" w:rsidRPr="001B6CFE" w:rsidRDefault="001B6CFE" w:rsidP="00DD42AA">
            <w:pPr>
              <w:spacing w:after="0" w:line="240" w:lineRule="auto"/>
              <w:jc w:val="right"/>
              <w:rPr>
                <w:lang w:eastAsia="en-AU"/>
              </w:rPr>
            </w:pPr>
            <w:r w:rsidRPr="001B6CFE">
              <w:rPr>
                <w:lang w:eastAsia="en-AU"/>
              </w:rPr>
              <w:t>10.3</w:t>
            </w:r>
          </w:p>
        </w:tc>
        <w:tc>
          <w:tcPr>
            <w:tcW w:w="732" w:type="dxa"/>
            <w:gridSpan w:val="2"/>
            <w:tcBorders>
              <w:top w:val="nil"/>
              <w:left w:val="nil"/>
              <w:bottom w:val="nil"/>
              <w:right w:val="nil"/>
            </w:tcBorders>
            <w:shd w:val="clear" w:color="auto" w:fill="auto"/>
            <w:noWrap/>
            <w:vAlign w:val="center"/>
            <w:hideMark/>
          </w:tcPr>
          <w:p w14:paraId="1B931511" w14:textId="77777777" w:rsidR="001B6CFE" w:rsidRPr="001B6CFE" w:rsidRDefault="001B6CFE" w:rsidP="00DD42AA">
            <w:pPr>
              <w:spacing w:after="0" w:line="240" w:lineRule="auto"/>
              <w:jc w:val="right"/>
              <w:rPr>
                <w:lang w:eastAsia="en-AU"/>
              </w:rPr>
            </w:pPr>
            <w:r w:rsidRPr="001B6CFE">
              <w:rPr>
                <w:lang w:eastAsia="en-AU"/>
              </w:rPr>
              <w:t>9.6</w:t>
            </w:r>
          </w:p>
        </w:tc>
        <w:tc>
          <w:tcPr>
            <w:tcW w:w="909" w:type="dxa"/>
            <w:gridSpan w:val="2"/>
            <w:tcBorders>
              <w:top w:val="nil"/>
              <w:left w:val="nil"/>
              <w:bottom w:val="nil"/>
              <w:right w:val="nil"/>
            </w:tcBorders>
            <w:shd w:val="clear" w:color="auto" w:fill="auto"/>
            <w:noWrap/>
            <w:vAlign w:val="center"/>
            <w:hideMark/>
          </w:tcPr>
          <w:p w14:paraId="749BEAB0" w14:textId="77777777" w:rsidR="001B6CFE" w:rsidRPr="001B6CFE" w:rsidRDefault="001B6CFE" w:rsidP="00DD42AA">
            <w:pPr>
              <w:spacing w:after="0" w:line="240" w:lineRule="auto"/>
              <w:jc w:val="right"/>
              <w:rPr>
                <w:lang w:eastAsia="en-AU"/>
              </w:rPr>
            </w:pPr>
            <w:r w:rsidRPr="001B6CFE">
              <w:rPr>
                <w:lang w:eastAsia="en-AU"/>
              </w:rPr>
              <w:t>7</w:t>
            </w:r>
          </w:p>
        </w:tc>
        <w:tc>
          <w:tcPr>
            <w:tcW w:w="909" w:type="dxa"/>
            <w:gridSpan w:val="2"/>
            <w:tcBorders>
              <w:top w:val="nil"/>
              <w:left w:val="nil"/>
              <w:bottom w:val="nil"/>
              <w:right w:val="nil"/>
            </w:tcBorders>
            <w:shd w:val="clear" w:color="auto" w:fill="auto"/>
            <w:noWrap/>
            <w:vAlign w:val="center"/>
            <w:hideMark/>
          </w:tcPr>
          <w:p w14:paraId="1C876703" w14:textId="77777777" w:rsidR="001B6CFE" w:rsidRPr="001B6CFE" w:rsidRDefault="001B6CFE"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1187A859"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1C521209"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138AA37C" w14:textId="77777777" w:rsidR="001B6CFE" w:rsidRPr="001B6CFE" w:rsidRDefault="001B6CFE" w:rsidP="00DD42AA">
            <w:pPr>
              <w:spacing w:after="0" w:line="240" w:lineRule="auto"/>
              <w:jc w:val="right"/>
              <w:rPr>
                <w:lang w:eastAsia="en-AU"/>
              </w:rPr>
            </w:pPr>
            <w:r w:rsidRPr="001B6CFE">
              <w:rPr>
                <w:lang w:eastAsia="en-AU"/>
              </w:rPr>
              <w:t>70</w:t>
            </w:r>
          </w:p>
        </w:tc>
        <w:tc>
          <w:tcPr>
            <w:tcW w:w="791" w:type="dxa"/>
            <w:gridSpan w:val="2"/>
            <w:tcBorders>
              <w:top w:val="nil"/>
              <w:left w:val="nil"/>
              <w:bottom w:val="nil"/>
              <w:right w:val="nil"/>
            </w:tcBorders>
            <w:shd w:val="clear" w:color="auto" w:fill="auto"/>
            <w:noWrap/>
            <w:vAlign w:val="center"/>
            <w:hideMark/>
          </w:tcPr>
          <w:p w14:paraId="48AE9913" w14:textId="77777777" w:rsidR="001B6CFE" w:rsidRPr="001B6CFE" w:rsidRDefault="001B6CFE" w:rsidP="00DD42AA">
            <w:pPr>
              <w:spacing w:after="0" w:line="240" w:lineRule="auto"/>
              <w:jc w:val="right"/>
              <w:rPr>
                <w:lang w:eastAsia="en-AU"/>
              </w:rPr>
            </w:pPr>
            <w:r w:rsidRPr="001B6CFE">
              <w:rPr>
                <w:lang w:eastAsia="en-AU"/>
              </w:rPr>
              <w:t>72</w:t>
            </w:r>
          </w:p>
        </w:tc>
        <w:tc>
          <w:tcPr>
            <w:tcW w:w="595" w:type="dxa"/>
            <w:gridSpan w:val="2"/>
            <w:tcBorders>
              <w:top w:val="nil"/>
              <w:left w:val="nil"/>
              <w:bottom w:val="nil"/>
              <w:right w:val="nil"/>
            </w:tcBorders>
            <w:shd w:val="clear" w:color="auto" w:fill="auto"/>
            <w:noWrap/>
            <w:vAlign w:val="center"/>
            <w:hideMark/>
          </w:tcPr>
          <w:p w14:paraId="6D333D40" w14:textId="77777777" w:rsidR="001B6CFE" w:rsidRPr="001B6CFE" w:rsidRDefault="001B6CFE" w:rsidP="00DD42AA">
            <w:pPr>
              <w:spacing w:after="0" w:line="240" w:lineRule="auto"/>
              <w:jc w:val="right"/>
              <w:rPr>
                <w:lang w:eastAsia="en-AU"/>
              </w:rPr>
            </w:pPr>
            <w:r w:rsidRPr="001B6CFE">
              <w:rPr>
                <w:lang w:eastAsia="en-AU"/>
              </w:rPr>
              <w:t>13.5</w:t>
            </w:r>
          </w:p>
        </w:tc>
        <w:tc>
          <w:tcPr>
            <w:tcW w:w="591" w:type="dxa"/>
            <w:gridSpan w:val="2"/>
            <w:tcBorders>
              <w:top w:val="nil"/>
              <w:left w:val="nil"/>
              <w:bottom w:val="nil"/>
              <w:right w:val="nil"/>
            </w:tcBorders>
            <w:shd w:val="clear" w:color="auto" w:fill="auto"/>
            <w:noWrap/>
            <w:vAlign w:val="center"/>
            <w:hideMark/>
          </w:tcPr>
          <w:p w14:paraId="61C1A7CD" w14:textId="77777777" w:rsidR="001B6CFE" w:rsidRPr="001B6CFE" w:rsidRDefault="001B6CFE" w:rsidP="00DD42AA">
            <w:pPr>
              <w:spacing w:after="0" w:line="240" w:lineRule="auto"/>
              <w:jc w:val="right"/>
              <w:rPr>
                <w:lang w:eastAsia="en-AU"/>
              </w:rPr>
            </w:pPr>
            <w:r w:rsidRPr="001B6CFE">
              <w:rPr>
                <w:lang w:eastAsia="en-AU"/>
              </w:rPr>
              <w:t>12.8</w:t>
            </w:r>
          </w:p>
        </w:tc>
        <w:tc>
          <w:tcPr>
            <w:tcW w:w="657" w:type="dxa"/>
            <w:gridSpan w:val="2"/>
            <w:tcBorders>
              <w:top w:val="nil"/>
              <w:left w:val="nil"/>
              <w:bottom w:val="nil"/>
              <w:right w:val="nil"/>
            </w:tcBorders>
            <w:shd w:val="clear" w:color="auto" w:fill="auto"/>
            <w:noWrap/>
            <w:vAlign w:val="center"/>
            <w:hideMark/>
          </w:tcPr>
          <w:p w14:paraId="5D4F3E82" w14:textId="77777777" w:rsidR="001B6CFE" w:rsidRPr="001B6CFE" w:rsidRDefault="001B6CFE" w:rsidP="00DD42AA">
            <w:pPr>
              <w:spacing w:after="0" w:line="240" w:lineRule="auto"/>
              <w:jc w:val="right"/>
              <w:rPr>
                <w:lang w:eastAsia="en-AU"/>
              </w:rPr>
            </w:pPr>
            <w:r w:rsidRPr="001B6CFE">
              <w:rPr>
                <w:lang w:eastAsia="en-AU"/>
              </w:rPr>
              <w:t>13.1</w:t>
            </w:r>
          </w:p>
        </w:tc>
        <w:tc>
          <w:tcPr>
            <w:tcW w:w="774" w:type="dxa"/>
            <w:gridSpan w:val="2"/>
            <w:tcBorders>
              <w:top w:val="nil"/>
              <w:left w:val="nil"/>
              <w:bottom w:val="nil"/>
              <w:right w:val="nil"/>
            </w:tcBorders>
            <w:shd w:val="clear" w:color="auto" w:fill="auto"/>
            <w:noWrap/>
            <w:vAlign w:val="center"/>
            <w:hideMark/>
          </w:tcPr>
          <w:p w14:paraId="441DF5AA" w14:textId="77777777" w:rsidR="001B6CFE" w:rsidRPr="001B6CFE" w:rsidRDefault="001B6CFE" w:rsidP="00DD42AA">
            <w:pPr>
              <w:spacing w:after="0" w:line="240" w:lineRule="auto"/>
              <w:jc w:val="right"/>
              <w:rPr>
                <w:lang w:eastAsia="en-AU"/>
              </w:rPr>
            </w:pPr>
            <w:r w:rsidRPr="001B6CFE">
              <w:rPr>
                <w:lang w:eastAsia="en-AU"/>
              </w:rPr>
              <w:t>23.5</w:t>
            </w:r>
          </w:p>
        </w:tc>
        <w:tc>
          <w:tcPr>
            <w:tcW w:w="766" w:type="dxa"/>
            <w:gridSpan w:val="2"/>
            <w:tcBorders>
              <w:top w:val="nil"/>
              <w:left w:val="nil"/>
              <w:bottom w:val="nil"/>
              <w:right w:val="nil"/>
            </w:tcBorders>
            <w:shd w:val="clear" w:color="auto" w:fill="auto"/>
            <w:noWrap/>
            <w:vAlign w:val="center"/>
            <w:hideMark/>
          </w:tcPr>
          <w:p w14:paraId="4C665EF0" w14:textId="77777777" w:rsidR="001B6CFE" w:rsidRPr="001B6CFE" w:rsidRDefault="001B6CFE" w:rsidP="00DD42AA">
            <w:pPr>
              <w:spacing w:after="0" w:line="240" w:lineRule="auto"/>
              <w:jc w:val="right"/>
              <w:rPr>
                <w:lang w:eastAsia="en-AU"/>
              </w:rPr>
            </w:pPr>
            <w:r w:rsidRPr="001B6CFE">
              <w:rPr>
                <w:lang w:eastAsia="en-AU"/>
              </w:rPr>
              <w:t>24.7</w:t>
            </w:r>
          </w:p>
        </w:tc>
        <w:tc>
          <w:tcPr>
            <w:tcW w:w="865" w:type="dxa"/>
            <w:gridSpan w:val="2"/>
            <w:tcBorders>
              <w:top w:val="nil"/>
              <w:left w:val="nil"/>
              <w:bottom w:val="nil"/>
              <w:right w:val="nil"/>
            </w:tcBorders>
            <w:shd w:val="clear" w:color="auto" w:fill="auto"/>
            <w:noWrap/>
            <w:vAlign w:val="center"/>
            <w:hideMark/>
          </w:tcPr>
          <w:p w14:paraId="0E54F169" w14:textId="77777777" w:rsidR="001B6CFE" w:rsidRPr="001B6CFE" w:rsidRDefault="001B6CFE" w:rsidP="00DD42AA">
            <w:pPr>
              <w:spacing w:after="0" w:line="240" w:lineRule="auto"/>
              <w:jc w:val="right"/>
              <w:rPr>
                <w:lang w:eastAsia="en-AU"/>
              </w:rPr>
            </w:pPr>
            <w:r w:rsidRPr="001B6CFE">
              <w:rPr>
                <w:lang w:eastAsia="en-AU"/>
              </w:rPr>
              <w:t>23.2</w:t>
            </w:r>
          </w:p>
        </w:tc>
        <w:tc>
          <w:tcPr>
            <w:tcW w:w="551" w:type="dxa"/>
            <w:gridSpan w:val="2"/>
            <w:tcBorders>
              <w:top w:val="nil"/>
              <w:left w:val="nil"/>
              <w:bottom w:val="nil"/>
              <w:right w:val="nil"/>
            </w:tcBorders>
            <w:shd w:val="clear" w:color="auto" w:fill="auto"/>
            <w:noWrap/>
            <w:vAlign w:val="bottom"/>
            <w:hideMark/>
          </w:tcPr>
          <w:p w14:paraId="6BBE02E9" w14:textId="77777777" w:rsidR="001B6CFE" w:rsidRPr="001B6CFE" w:rsidRDefault="001B6CFE" w:rsidP="00DD42AA">
            <w:pPr>
              <w:spacing w:after="0" w:line="240" w:lineRule="auto"/>
              <w:rPr>
                <w:lang w:eastAsia="en-AU"/>
              </w:rPr>
            </w:pPr>
          </w:p>
        </w:tc>
      </w:tr>
      <w:tr w:rsidR="001207FA" w:rsidRPr="001B6CFE" w14:paraId="36B08D8F" w14:textId="77777777" w:rsidTr="0000039F">
        <w:trPr>
          <w:gridAfter w:val="1"/>
          <w:wAfter w:w="63" w:type="dxa"/>
          <w:trHeight w:val="300"/>
        </w:trPr>
        <w:tc>
          <w:tcPr>
            <w:tcW w:w="1003" w:type="dxa"/>
            <w:vMerge/>
            <w:tcBorders>
              <w:left w:val="nil"/>
              <w:right w:val="nil"/>
            </w:tcBorders>
            <w:vAlign w:val="center"/>
          </w:tcPr>
          <w:p w14:paraId="7B167ED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63D07AD" w14:textId="4FABBF7A"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5C738F" w14:textId="77777777" w:rsidR="001B6CFE" w:rsidRPr="001B6CFE" w:rsidRDefault="001B6CFE" w:rsidP="00DD42AA">
            <w:pPr>
              <w:spacing w:after="0" w:line="240" w:lineRule="auto"/>
              <w:jc w:val="right"/>
              <w:rPr>
                <w:lang w:eastAsia="en-AU"/>
              </w:rPr>
            </w:pPr>
            <w:r w:rsidRPr="001B6CFE">
              <w:rPr>
                <w:lang w:eastAsia="en-AU"/>
              </w:rPr>
              <w:t>1.7</w:t>
            </w:r>
          </w:p>
        </w:tc>
        <w:tc>
          <w:tcPr>
            <w:tcW w:w="838" w:type="dxa"/>
            <w:gridSpan w:val="2"/>
            <w:tcBorders>
              <w:top w:val="nil"/>
              <w:left w:val="nil"/>
              <w:bottom w:val="nil"/>
              <w:right w:val="nil"/>
            </w:tcBorders>
            <w:shd w:val="clear" w:color="auto" w:fill="auto"/>
            <w:noWrap/>
            <w:vAlign w:val="center"/>
            <w:hideMark/>
          </w:tcPr>
          <w:p w14:paraId="5BC9E43A" w14:textId="77777777" w:rsidR="001B6CFE" w:rsidRPr="001B6CFE" w:rsidRDefault="001B6CFE" w:rsidP="00DD42AA">
            <w:pPr>
              <w:spacing w:after="0" w:line="240" w:lineRule="auto"/>
              <w:jc w:val="right"/>
              <w:rPr>
                <w:lang w:eastAsia="en-AU"/>
              </w:rPr>
            </w:pPr>
            <w:r w:rsidRPr="001B6CFE">
              <w:rPr>
                <w:lang w:eastAsia="en-AU"/>
              </w:rPr>
              <w:t>2.3</w:t>
            </w:r>
          </w:p>
        </w:tc>
        <w:tc>
          <w:tcPr>
            <w:tcW w:w="732" w:type="dxa"/>
            <w:gridSpan w:val="2"/>
            <w:tcBorders>
              <w:top w:val="nil"/>
              <w:left w:val="nil"/>
              <w:bottom w:val="nil"/>
              <w:right w:val="nil"/>
            </w:tcBorders>
            <w:shd w:val="clear" w:color="auto" w:fill="auto"/>
            <w:noWrap/>
            <w:vAlign w:val="center"/>
            <w:hideMark/>
          </w:tcPr>
          <w:p w14:paraId="6B457682" w14:textId="77777777" w:rsidR="001B6CFE" w:rsidRPr="001B6CFE" w:rsidRDefault="001B6CFE" w:rsidP="00DD42AA">
            <w:pPr>
              <w:spacing w:after="0" w:line="240" w:lineRule="auto"/>
              <w:jc w:val="right"/>
              <w:rPr>
                <w:lang w:eastAsia="en-AU"/>
              </w:rPr>
            </w:pPr>
            <w:r w:rsidRPr="001B6CFE">
              <w:rPr>
                <w:lang w:eastAsia="en-AU"/>
              </w:rPr>
              <w:t>1.7</w:t>
            </w:r>
          </w:p>
        </w:tc>
        <w:tc>
          <w:tcPr>
            <w:tcW w:w="909" w:type="dxa"/>
            <w:gridSpan w:val="2"/>
            <w:tcBorders>
              <w:top w:val="nil"/>
              <w:left w:val="nil"/>
              <w:bottom w:val="nil"/>
              <w:right w:val="nil"/>
            </w:tcBorders>
            <w:shd w:val="clear" w:color="auto" w:fill="auto"/>
            <w:noWrap/>
            <w:vAlign w:val="center"/>
            <w:hideMark/>
          </w:tcPr>
          <w:p w14:paraId="62E05994"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3D96273"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5A2ADE4"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5CF5F50B" w14:textId="77777777" w:rsidR="001B6CFE" w:rsidRPr="001B6CFE" w:rsidRDefault="001B6CFE"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62C69271"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nil"/>
              <w:right w:val="nil"/>
            </w:tcBorders>
            <w:shd w:val="clear" w:color="auto" w:fill="auto"/>
            <w:noWrap/>
            <w:vAlign w:val="center"/>
            <w:hideMark/>
          </w:tcPr>
          <w:p w14:paraId="76ECE505" w14:textId="77777777" w:rsidR="001B6CFE" w:rsidRPr="001B6CFE" w:rsidRDefault="001B6CFE"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91AE733" w14:textId="77777777" w:rsidR="001B6CFE" w:rsidRPr="001B6CFE" w:rsidRDefault="001B6CFE" w:rsidP="00DD42AA">
            <w:pPr>
              <w:spacing w:after="0" w:line="240" w:lineRule="auto"/>
              <w:jc w:val="right"/>
              <w:rPr>
                <w:lang w:eastAsia="en-AU"/>
              </w:rPr>
            </w:pPr>
            <w:r w:rsidRPr="001B6CFE">
              <w:rPr>
                <w:lang w:eastAsia="en-AU"/>
              </w:rPr>
              <w:t>12.2</w:t>
            </w:r>
          </w:p>
        </w:tc>
        <w:tc>
          <w:tcPr>
            <w:tcW w:w="591" w:type="dxa"/>
            <w:gridSpan w:val="2"/>
            <w:tcBorders>
              <w:top w:val="nil"/>
              <w:left w:val="nil"/>
              <w:bottom w:val="nil"/>
              <w:right w:val="nil"/>
            </w:tcBorders>
            <w:shd w:val="clear" w:color="auto" w:fill="auto"/>
            <w:noWrap/>
            <w:vAlign w:val="center"/>
            <w:hideMark/>
          </w:tcPr>
          <w:p w14:paraId="18248F6F" w14:textId="77777777" w:rsidR="001B6CFE" w:rsidRPr="001B6CFE" w:rsidRDefault="001B6CFE" w:rsidP="00DD42AA">
            <w:pPr>
              <w:spacing w:after="0" w:line="240" w:lineRule="auto"/>
              <w:jc w:val="right"/>
              <w:rPr>
                <w:lang w:eastAsia="en-AU"/>
              </w:rPr>
            </w:pPr>
            <w:r w:rsidRPr="001B6CFE">
              <w:rPr>
                <w:lang w:eastAsia="en-AU"/>
              </w:rPr>
              <w:t>11.8</w:t>
            </w:r>
          </w:p>
        </w:tc>
        <w:tc>
          <w:tcPr>
            <w:tcW w:w="657" w:type="dxa"/>
            <w:gridSpan w:val="2"/>
            <w:tcBorders>
              <w:top w:val="nil"/>
              <w:left w:val="nil"/>
              <w:bottom w:val="nil"/>
              <w:right w:val="nil"/>
            </w:tcBorders>
            <w:shd w:val="clear" w:color="auto" w:fill="auto"/>
            <w:noWrap/>
            <w:vAlign w:val="center"/>
            <w:hideMark/>
          </w:tcPr>
          <w:p w14:paraId="4D9F4B32" w14:textId="77777777" w:rsidR="001B6CFE" w:rsidRPr="001B6CFE" w:rsidRDefault="001B6CFE" w:rsidP="00DD42AA">
            <w:pPr>
              <w:spacing w:after="0" w:line="240" w:lineRule="auto"/>
              <w:jc w:val="right"/>
              <w:rPr>
                <w:lang w:eastAsia="en-AU"/>
              </w:rPr>
            </w:pPr>
            <w:r w:rsidRPr="001B6CFE">
              <w:rPr>
                <w:lang w:eastAsia="en-AU"/>
              </w:rPr>
              <w:t>11.9</w:t>
            </w:r>
          </w:p>
        </w:tc>
        <w:tc>
          <w:tcPr>
            <w:tcW w:w="774" w:type="dxa"/>
            <w:gridSpan w:val="2"/>
            <w:tcBorders>
              <w:top w:val="nil"/>
              <w:left w:val="nil"/>
              <w:bottom w:val="nil"/>
              <w:right w:val="nil"/>
            </w:tcBorders>
            <w:shd w:val="clear" w:color="auto" w:fill="auto"/>
            <w:noWrap/>
            <w:vAlign w:val="center"/>
            <w:hideMark/>
          </w:tcPr>
          <w:p w14:paraId="7314AE01" w14:textId="77777777" w:rsidR="001B6CFE" w:rsidRPr="001B6CFE" w:rsidRDefault="001B6CFE" w:rsidP="00DD42AA">
            <w:pPr>
              <w:spacing w:after="0" w:line="240" w:lineRule="auto"/>
              <w:jc w:val="right"/>
              <w:rPr>
                <w:lang w:eastAsia="en-AU"/>
              </w:rPr>
            </w:pPr>
            <w:r w:rsidRPr="001B6CFE">
              <w:rPr>
                <w:lang w:eastAsia="en-AU"/>
              </w:rPr>
              <w:t>4.2</w:t>
            </w:r>
          </w:p>
        </w:tc>
        <w:tc>
          <w:tcPr>
            <w:tcW w:w="766" w:type="dxa"/>
            <w:gridSpan w:val="2"/>
            <w:tcBorders>
              <w:top w:val="nil"/>
              <w:left w:val="nil"/>
              <w:bottom w:val="nil"/>
              <w:right w:val="nil"/>
            </w:tcBorders>
            <w:shd w:val="clear" w:color="auto" w:fill="auto"/>
            <w:noWrap/>
            <w:vAlign w:val="center"/>
            <w:hideMark/>
          </w:tcPr>
          <w:p w14:paraId="7B644B54" w14:textId="77777777" w:rsidR="001B6CFE" w:rsidRPr="001B6CFE" w:rsidRDefault="001B6CFE" w:rsidP="00DD42AA">
            <w:pPr>
              <w:spacing w:after="0" w:line="240" w:lineRule="auto"/>
              <w:jc w:val="right"/>
              <w:rPr>
                <w:lang w:eastAsia="en-AU"/>
              </w:rPr>
            </w:pPr>
            <w:r w:rsidRPr="001B6CFE">
              <w:rPr>
                <w:lang w:eastAsia="en-AU"/>
              </w:rPr>
              <w:t>5.6</w:t>
            </w:r>
          </w:p>
        </w:tc>
        <w:tc>
          <w:tcPr>
            <w:tcW w:w="865" w:type="dxa"/>
            <w:gridSpan w:val="2"/>
            <w:tcBorders>
              <w:top w:val="nil"/>
              <w:left w:val="nil"/>
              <w:bottom w:val="nil"/>
              <w:right w:val="nil"/>
            </w:tcBorders>
            <w:shd w:val="clear" w:color="auto" w:fill="auto"/>
            <w:noWrap/>
            <w:vAlign w:val="center"/>
            <w:hideMark/>
          </w:tcPr>
          <w:p w14:paraId="51AAD62B" w14:textId="77777777" w:rsidR="001B6CFE" w:rsidRPr="001B6CFE" w:rsidRDefault="001B6CFE" w:rsidP="00DD42AA">
            <w:pPr>
              <w:spacing w:after="0" w:line="240" w:lineRule="auto"/>
              <w:jc w:val="right"/>
              <w:rPr>
                <w:lang w:eastAsia="en-AU"/>
              </w:rPr>
            </w:pPr>
            <w:r w:rsidRPr="001B6CFE">
              <w:rPr>
                <w:lang w:eastAsia="en-AU"/>
              </w:rPr>
              <w:t>4.1</w:t>
            </w:r>
          </w:p>
        </w:tc>
        <w:tc>
          <w:tcPr>
            <w:tcW w:w="551" w:type="dxa"/>
            <w:gridSpan w:val="2"/>
            <w:tcBorders>
              <w:top w:val="nil"/>
              <w:left w:val="nil"/>
              <w:bottom w:val="nil"/>
              <w:right w:val="nil"/>
            </w:tcBorders>
            <w:shd w:val="clear" w:color="auto" w:fill="auto"/>
            <w:noWrap/>
            <w:vAlign w:val="bottom"/>
            <w:hideMark/>
          </w:tcPr>
          <w:p w14:paraId="21E704D1" w14:textId="77777777" w:rsidR="001B6CFE" w:rsidRPr="001B6CFE" w:rsidRDefault="001B6CFE" w:rsidP="00DD42AA">
            <w:pPr>
              <w:spacing w:after="0" w:line="240" w:lineRule="auto"/>
              <w:rPr>
                <w:lang w:eastAsia="en-AU"/>
              </w:rPr>
            </w:pPr>
          </w:p>
        </w:tc>
      </w:tr>
      <w:tr w:rsidR="001207FA" w:rsidRPr="001B6CFE" w14:paraId="2405853B" w14:textId="77777777" w:rsidTr="0000039F">
        <w:trPr>
          <w:gridAfter w:val="1"/>
          <w:wAfter w:w="63" w:type="dxa"/>
          <w:trHeight w:val="300"/>
        </w:trPr>
        <w:tc>
          <w:tcPr>
            <w:tcW w:w="1003" w:type="dxa"/>
            <w:vMerge/>
            <w:tcBorders>
              <w:left w:val="nil"/>
              <w:bottom w:val="single" w:sz="4" w:space="0" w:color="auto"/>
              <w:right w:val="nil"/>
            </w:tcBorders>
            <w:vAlign w:val="center"/>
          </w:tcPr>
          <w:p w14:paraId="6B696062"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2E33734D" w14:textId="71135300"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06DB2E56" w14:textId="77777777" w:rsidR="001B6CFE" w:rsidRPr="001B6CFE" w:rsidRDefault="001B6CFE" w:rsidP="00DD42AA">
            <w:pPr>
              <w:spacing w:after="0" w:line="240" w:lineRule="auto"/>
              <w:jc w:val="right"/>
              <w:rPr>
                <w:lang w:eastAsia="en-AU"/>
              </w:rPr>
            </w:pPr>
            <w:r w:rsidRPr="001B6CFE">
              <w:rPr>
                <w:lang w:eastAsia="en-AU"/>
              </w:rPr>
              <w:t>-1.5</w:t>
            </w:r>
          </w:p>
        </w:tc>
        <w:tc>
          <w:tcPr>
            <w:tcW w:w="838" w:type="dxa"/>
            <w:gridSpan w:val="2"/>
            <w:tcBorders>
              <w:top w:val="nil"/>
              <w:left w:val="nil"/>
              <w:bottom w:val="single" w:sz="4" w:space="0" w:color="auto"/>
              <w:right w:val="nil"/>
            </w:tcBorders>
            <w:shd w:val="clear" w:color="auto" w:fill="auto"/>
            <w:noWrap/>
            <w:vAlign w:val="center"/>
            <w:hideMark/>
          </w:tcPr>
          <w:p w14:paraId="218D5929" w14:textId="77777777" w:rsidR="001B6CFE" w:rsidRPr="001B6CFE" w:rsidRDefault="001B6CFE" w:rsidP="00DD42AA">
            <w:pPr>
              <w:spacing w:after="0" w:line="240" w:lineRule="auto"/>
              <w:jc w:val="right"/>
              <w:rPr>
                <w:lang w:eastAsia="en-AU"/>
              </w:rPr>
            </w:pPr>
            <w:r w:rsidRPr="001B6CFE">
              <w:rPr>
                <w:lang w:eastAsia="en-AU"/>
              </w:rPr>
              <w:t>-1.5</w:t>
            </w:r>
          </w:p>
        </w:tc>
        <w:tc>
          <w:tcPr>
            <w:tcW w:w="732" w:type="dxa"/>
            <w:gridSpan w:val="2"/>
            <w:tcBorders>
              <w:top w:val="nil"/>
              <w:left w:val="nil"/>
              <w:bottom w:val="single" w:sz="4" w:space="0" w:color="auto"/>
              <w:right w:val="nil"/>
            </w:tcBorders>
            <w:shd w:val="clear" w:color="auto" w:fill="auto"/>
            <w:noWrap/>
            <w:vAlign w:val="center"/>
            <w:hideMark/>
          </w:tcPr>
          <w:p w14:paraId="46A22B0C" w14:textId="77777777" w:rsidR="001B6CFE" w:rsidRPr="001B6CFE" w:rsidRDefault="001B6CFE" w:rsidP="00DD42AA">
            <w:pPr>
              <w:spacing w:after="0" w:line="240" w:lineRule="auto"/>
              <w:jc w:val="right"/>
              <w:rPr>
                <w:lang w:eastAsia="en-AU"/>
              </w:rPr>
            </w:pPr>
            <w:r w:rsidRPr="001B6CFE">
              <w:rPr>
                <w:lang w:eastAsia="en-AU"/>
              </w:rPr>
              <w:t>-1.9</w:t>
            </w:r>
          </w:p>
        </w:tc>
        <w:tc>
          <w:tcPr>
            <w:tcW w:w="909" w:type="dxa"/>
            <w:gridSpan w:val="2"/>
            <w:tcBorders>
              <w:top w:val="nil"/>
              <w:left w:val="nil"/>
              <w:bottom w:val="single" w:sz="4" w:space="0" w:color="auto"/>
              <w:right w:val="nil"/>
            </w:tcBorders>
            <w:shd w:val="clear" w:color="auto" w:fill="auto"/>
            <w:noWrap/>
            <w:vAlign w:val="center"/>
            <w:hideMark/>
          </w:tcPr>
          <w:p w14:paraId="565A4B31"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61037CDA" w14:textId="77777777" w:rsidR="001B6CFE" w:rsidRPr="001B6CFE" w:rsidRDefault="001B6CFE"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5DD9A02B" w14:textId="77777777" w:rsidR="001B6CFE" w:rsidRPr="001B6CFE" w:rsidRDefault="001B6CFE" w:rsidP="00DD42AA">
            <w:pPr>
              <w:spacing w:after="0" w:line="240" w:lineRule="auto"/>
              <w:jc w:val="right"/>
              <w:rPr>
                <w:lang w:eastAsia="en-AU"/>
              </w:rPr>
            </w:pPr>
            <w:r w:rsidRPr="001B6CFE">
              <w:rPr>
                <w:lang w:eastAsia="en-AU"/>
              </w:rPr>
              <w:t>-4</w:t>
            </w:r>
          </w:p>
        </w:tc>
        <w:tc>
          <w:tcPr>
            <w:tcW w:w="791" w:type="dxa"/>
            <w:gridSpan w:val="2"/>
            <w:tcBorders>
              <w:top w:val="nil"/>
              <w:left w:val="nil"/>
              <w:bottom w:val="single" w:sz="4" w:space="0" w:color="auto"/>
              <w:right w:val="nil"/>
            </w:tcBorders>
            <w:shd w:val="clear" w:color="auto" w:fill="auto"/>
            <w:noWrap/>
            <w:vAlign w:val="center"/>
            <w:hideMark/>
          </w:tcPr>
          <w:p w14:paraId="00E27DD2" w14:textId="77777777" w:rsidR="001B6CFE" w:rsidRPr="001B6CFE" w:rsidRDefault="001B6CFE" w:rsidP="00DD42AA">
            <w:pPr>
              <w:spacing w:after="0" w:line="240" w:lineRule="auto"/>
              <w:jc w:val="right"/>
              <w:rPr>
                <w:lang w:eastAsia="en-AU"/>
              </w:rPr>
            </w:pPr>
            <w:r w:rsidRPr="001B6CFE">
              <w:rPr>
                <w:lang w:eastAsia="en-AU"/>
              </w:rPr>
              <w:t>60</w:t>
            </w:r>
          </w:p>
        </w:tc>
        <w:tc>
          <w:tcPr>
            <w:tcW w:w="791" w:type="dxa"/>
            <w:gridSpan w:val="2"/>
            <w:tcBorders>
              <w:top w:val="nil"/>
              <w:left w:val="nil"/>
              <w:bottom w:val="single" w:sz="4" w:space="0" w:color="auto"/>
              <w:right w:val="nil"/>
            </w:tcBorders>
            <w:shd w:val="clear" w:color="auto" w:fill="auto"/>
            <w:noWrap/>
            <w:vAlign w:val="center"/>
            <w:hideMark/>
          </w:tcPr>
          <w:p w14:paraId="0C019FDC" w14:textId="77777777" w:rsidR="001B6CFE" w:rsidRPr="001B6CFE" w:rsidRDefault="001B6CFE"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355E61BD" w14:textId="77777777" w:rsidR="001B6CFE" w:rsidRPr="001B6CFE" w:rsidRDefault="001B6CFE" w:rsidP="00DD42AA">
            <w:pPr>
              <w:spacing w:after="0" w:line="240" w:lineRule="auto"/>
              <w:jc w:val="right"/>
              <w:rPr>
                <w:lang w:eastAsia="en-AU"/>
              </w:rPr>
            </w:pPr>
            <w:r w:rsidRPr="001B6CFE">
              <w:rPr>
                <w:lang w:eastAsia="en-AU"/>
              </w:rPr>
              <w:t>57</w:t>
            </w:r>
          </w:p>
        </w:tc>
        <w:tc>
          <w:tcPr>
            <w:tcW w:w="595" w:type="dxa"/>
            <w:gridSpan w:val="2"/>
            <w:tcBorders>
              <w:top w:val="nil"/>
              <w:left w:val="nil"/>
              <w:bottom w:val="single" w:sz="4" w:space="0" w:color="auto"/>
              <w:right w:val="nil"/>
            </w:tcBorders>
            <w:shd w:val="clear" w:color="auto" w:fill="auto"/>
            <w:noWrap/>
            <w:vAlign w:val="center"/>
            <w:hideMark/>
          </w:tcPr>
          <w:p w14:paraId="00D85217" w14:textId="77777777" w:rsidR="001B6CFE" w:rsidRPr="001B6CFE" w:rsidRDefault="001B6CFE"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05D1DD97" w14:textId="77777777" w:rsidR="001B6CFE" w:rsidRPr="001B6CFE" w:rsidRDefault="001B6CFE" w:rsidP="00DD42AA">
            <w:pPr>
              <w:spacing w:after="0" w:line="240" w:lineRule="auto"/>
              <w:jc w:val="right"/>
              <w:rPr>
                <w:lang w:eastAsia="en-AU"/>
              </w:rPr>
            </w:pPr>
            <w:r w:rsidRPr="001B6CFE">
              <w:rPr>
                <w:lang w:eastAsia="en-AU"/>
              </w:rPr>
              <w:t>11.6</w:t>
            </w:r>
          </w:p>
        </w:tc>
        <w:tc>
          <w:tcPr>
            <w:tcW w:w="657" w:type="dxa"/>
            <w:gridSpan w:val="2"/>
            <w:tcBorders>
              <w:top w:val="nil"/>
              <w:left w:val="nil"/>
              <w:bottom w:val="single" w:sz="4" w:space="0" w:color="auto"/>
              <w:right w:val="nil"/>
            </w:tcBorders>
            <w:shd w:val="clear" w:color="auto" w:fill="auto"/>
            <w:noWrap/>
            <w:vAlign w:val="center"/>
            <w:hideMark/>
          </w:tcPr>
          <w:p w14:paraId="5F2E9F8B" w14:textId="77777777" w:rsidR="001B6CFE" w:rsidRPr="001B6CFE" w:rsidRDefault="001B6CFE"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1AAB6F3C" w14:textId="77777777" w:rsidR="001B6CFE" w:rsidRPr="001B6CFE" w:rsidRDefault="001B6CFE" w:rsidP="00DD42AA">
            <w:pPr>
              <w:spacing w:after="0" w:line="240" w:lineRule="auto"/>
              <w:jc w:val="right"/>
              <w:rPr>
                <w:lang w:eastAsia="en-AU"/>
              </w:rPr>
            </w:pPr>
            <w:r w:rsidRPr="001B6CFE">
              <w:rPr>
                <w:lang w:eastAsia="en-AU"/>
              </w:rPr>
              <w:t>-3.6</w:t>
            </w:r>
          </w:p>
        </w:tc>
        <w:tc>
          <w:tcPr>
            <w:tcW w:w="766" w:type="dxa"/>
            <w:gridSpan w:val="2"/>
            <w:tcBorders>
              <w:top w:val="nil"/>
              <w:left w:val="nil"/>
              <w:bottom w:val="single" w:sz="4" w:space="0" w:color="auto"/>
              <w:right w:val="nil"/>
            </w:tcBorders>
            <w:shd w:val="clear" w:color="auto" w:fill="auto"/>
            <w:noWrap/>
            <w:vAlign w:val="center"/>
            <w:hideMark/>
          </w:tcPr>
          <w:p w14:paraId="3DD71788" w14:textId="77777777" w:rsidR="001B6CFE" w:rsidRPr="001B6CFE" w:rsidRDefault="001B6CFE" w:rsidP="00DD42AA">
            <w:pPr>
              <w:spacing w:after="0" w:line="240" w:lineRule="auto"/>
              <w:jc w:val="right"/>
              <w:rPr>
                <w:lang w:eastAsia="en-AU"/>
              </w:rPr>
            </w:pPr>
            <w:r w:rsidRPr="001B6CFE">
              <w:rPr>
                <w:lang w:eastAsia="en-AU"/>
              </w:rPr>
              <w:t>-3.6</w:t>
            </w:r>
          </w:p>
        </w:tc>
        <w:tc>
          <w:tcPr>
            <w:tcW w:w="865" w:type="dxa"/>
            <w:gridSpan w:val="2"/>
            <w:tcBorders>
              <w:top w:val="nil"/>
              <w:left w:val="nil"/>
              <w:bottom w:val="single" w:sz="4" w:space="0" w:color="auto"/>
              <w:right w:val="nil"/>
            </w:tcBorders>
            <w:shd w:val="clear" w:color="auto" w:fill="auto"/>
            <w:noWrap/>
            <w:vAlign w:val="center"/>
            <w:hideMark/>
          </w:tcPr>
          <w:p w14:paraId="7FAE81DC" w14:textId="77777777" w:rsidR="001B6CFE" w:rsidRPr="001B6CFE" w:rsidRDefault="001B6CFE" w:rsidP="00DD42AA">
            <w:pPr>
              <w:spacing w:after="0" w:line="240" w:lineRule="auto"/>
              <w:jc w:val="right"/>
              <w:rPr>
                <w:lang w:eastAsia="en-AU"/>
              </w:rPr>
            </w:pPr>
            <w:r w:rsidRPr="001B6CFE">
              <w:rPr>
                <w:lang w:eastAsia="en-AU"/>
              </w:rPr>
              <w:t>-4.6</w:t>
            </w:r>
          </w:p>
        </w:tc>
        <w:tc>
          <w:tcPr>
            <w:tcW w:w="551" w:type="dxa"/>
            <w:gridSpan w:val="2"/>
            <w:tcBorders>
              <w:top w:val="nil"/>
              <w:left w:val="nil"/>
              <w:bottom w:val="single" w:sz="4" w:space="0" w:color="auto"/>
              <w:right w:val="nil"/>
            </w:tcBorders>
            <w:shd w:val="clear" w:color="auto" w:fill="auto"/>
            <w:noWrap/>
            <w:vAlign w:val="bottom"/>
            <w:hideMark/>
          </w:tcPr>
          <w:p w14:paraId="64B8E3BC"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6723917C"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4E136EB9" w14:textId="2C3273CA" w:rsidR="001B6CFE" w:rsidRPr="001B6CFE" w:rsidRDefault="001B6CFE" w:rsidP="00DD42A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2D4EB6C" w14:textId="4E3CA29F"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3D58508C" w14:textId="77777777" w:rsidR="001B6CFE" w:rsidRPr="001B6CFE" w:rsidRDefault="001B6CFE" w:rsidP="00DD42AA">
            <w:pPr>
              <w:spacing w:after="0" w:line="240" w:lineRule="auto"/>
              <w:jc w:val="right"/>
              <w:rPr>
                <w:lang w:eastAsia="en-AU"/>
              </w:rPr>
            </w:pPr>
            <w:r w:rsidRPr="001B6CFE">
              <w:rPr>
                <w:lang w:eastAsia="en-AU"/>
              </w:rPr>
              <w:t>79.6</w:t>
            </w:r>
          </w:p>
        </w:tc>
        <w:tc>
          <w:tcPr>
            <w:tcW w:w="838" w:type="dxa"/>
            <w:gridSpan w:val="2"/>
            <w:tcBorders>
              <w:top w:val="single" w:sz="4" w:space="0" w:color="auto"/>
              <w:left w:val="nil"/>
              <w:bottom w:val="nil"/>
              <w:right w:val="nil"/>
            </w:tcBorders>
            <w:shd w:val="clear" w:color="auto" w:fill="auto"/>
            <w:noWrap/>
            <w:vAlign w:val="center"/>
            <w:hideMark/>
          </w:tcPr>
          <w:p w14:paraId="0016DB30" w14:textId="77777777" w:rsidR="001B6CFE" w:rsidRPr="001B6CFE" w:rsidRDefault="001B6CFE" w:rsidP="00DD42AA">
            <w:pPr>
              <w:spacing w:after="0" w:line="240" w:lineRule="auto"/>
              <w:jc w:val="right"/>
              <w:rPr>
                <w:lang w:eastAsia="en-AU"/>
              </w:rPr>
            </w:pPr>
            <w:r w:rsidRPr="001B6CFE">
              <w:rPr>
                <w:lang w:eastAsia="en-AU"/>
              </w:rPr>
              <w:t>79.5</w:t>
            </w:r>
          </w:p>
        </w:tc>
        <w:tc>
          <w:tcPr>
            <w:tcW w:w="732" w:type="dxa"/>
            <w:gridSpan w:val="2"/>
            <w:tcBorders>
              <w:top w:val="single" w:sz="4" w:space="0" w:color="auto"/>
              <w:left w:val="nil"/>
              <w:bottom w:val="nil"/>
              <w:right w:val="nil"/>
            </w:tcBorders>
            <w:shd w:val="clear" w:color="auto" w:fill="auto"/>
            <w:noWrap/>
            <w:vAlign w:val="center"/>
            <w:hideMark/>
          </w:tcPr>
          <w:p w14:paraId="07E38021" w14:textId="77777777" w:rsidR="001B6CFE" w:rsidRPr="001B6CFE" w:rsidRDefault="001B6CFE" w:rsidP="00DD42AA">
            <w:pPr>
              <w:spacing w:after="0" w:line="240" w:lineRule="auto"/>
              <w:jc w:val="right"/>
              <w:rPr>
                <w:lang w:eastAsia="en-AU"/>
              </w:rPr>
            </w:pPr>
            <w:r w:rsidRPr="001B6CFE">
              <w:rPr>
                <w:lang w:eastAsia="en-AU"/>
              </w:rPr>
              <w:t>79.7</w:t>
            </w:r>
          </w:p>
        </w:tc>
        <w:tc>
          <w:tcPr>
            <w:tcW w:w="909" w:type="dxa"/>
            <w:gridSpan w:val="2"/>
            <w:tcBorders>
              <w:top w:val="single" w:sz="4" w:space="0" w:color="auto"/>
              <w:left w:val="nil"/>
              <w:bottom w:val="nil"/>
              <w:right w:val="nil"/>
            </w:tcBorders>
            <w:shd w:val="clear" w:color="auto" w:fill="auto"/>
            <w:noWrap/>
            <w:vAlign w:val="center"/>
            <w:hideMark/>
          </w:tcPr>
          <w:p w14:paraId="3DB7349A" w14:textId="77777777" w:rsidR="001B6CFE" w:rsidRPr="001B6CFE" w:rsidRDefault="001B6CFE" w:rsidP="00DD42AA">
            <w:pPr>
              <w:spacing w:after="0" w:line="240" w:lineRule="auto"/>
              <w:jc w:val="right"/>
              <w:rPr>
                <w:lang w:eastAsia="en-AU"/>
              </w:rPr>
            </w:pPr>
            <w:r w:rsidRPr="001B6CFE">
              <w:rPr>
                <w:lang w:eastAsia="en-AU"/>
              </w:rPr>
              <w:t>74</w:t>
            </w:r>
          </w:p>
        </w:tc>
        <w:tc>
          <w:tcPr>
            <w:tcW w:w="909" w:type="dxa"/>
            <w:gridSpan w:val="2"/>
            <w:tcBorders>
              <w:top w:val="single" w:sz="4" w:space="0" w:color="auto"/>
              <w:left w:val="nil"/>
              <w:bottom w:val="nil"/>
              <w:right w:val="nil"/>
            </w:tcBorders>
            <w:shd w:val="clear" w:color="auto" w:fill="auto"/>
            <w:noWrap/>
            <w:vAlign w:val="center"/>
            <w:hideMark/>
          </w:tcPr>
          <w:p w14:paraId="3869CB6F" w14:textId="77777777" w:rsidR="001B6CFE" w:rsidRPr="001B6CFE" w:rsidRDefault="001B6CFE" w:rsidP="00DD42AA">
            <w:pPr>
              <w:spacing w:after="0" w:line="240" w:lineRule="auto"/>
              <w:jc w:val="right"/>
              <w:rPr>
                <w:lang w:eastAsia="en-AU"/>
              </w:rPr>
            </w:pPr>
            <w:r w:rsidRPr="001B6CFE">
              <w:rPr>
                <w:lang w:eastAsia="en-AU"/>
              </w:rPr>
              <w:t>73</w:t>
            </w:r>
          </w:p>
        </w:tc>
        <w:tc>
          <w:tcPr>
            <w:tcW w:w="909" w:type="dxa"/>
            <w:gridSpan w:val="2"/>
            <w:tcBorders>
              <w:top w:val="single" w:sz="4" w:space="0" w:color="auto"/>
              <w:left w:val="nil"/>
              <w:bottom w:val="nil"/>
              <w:right w:val="nil"/>
            </w:tcBorders>
            <w:shd w:val="clear" w:color="auto" w:fill="auto"/>
            <w:noWrap/>
            <w:vAlign w:val="center"/>
            <w:hideMark/>
          </w:tcPr>
          <w:p w14:paraId="4DAE40A2" w14:textId="77777777" w:rsidR="001B6CFE" w:rsidRPr="001B6CFE" w:rsidRDefault="001B6CFE" w:rsidP="00DD42AA">
            <w:pPr>
              <w:spacing w:after="0" w:line="240" w:lineRule="auto"/>
              <w:jc w:val="right"/>
              <w:rPr>
                <w:lang w:eastAsia="en-AU"/>
              </w:rPr>
            </w:pPr>
            <w:r w:rsidRPr="001B6CFE">
              <w:rPr>
                <w:lang w:eastAsia="en-AU"/>
              </w:rPr>
              <w:t>72</w:t>
            </w:r>
          </w:p>
        </w:tc>
        <w:tc>
          <w:tcPr>
            <w:tcW w:w="791" w:type="dxa"/>
            <w:gridSpan w:val="2"/>
            <w:tcBorders>
              <w:top w:val="single" w:sz="4" w:space="0" w:color="auto"/>
              <w:left w:val="nil"/>
              <w:bottom w:val="nil"/>
              <w:right w:val="nil"/>
            </w:tcBorders>
            <w:shd w:val="clear" w:color="auto" w:fill="auto"/>
            <w:noWrap/>
            <w:vAlign w:val="center"/>
            <w:hideMark/>
          </w:tcPr>
          <w:p w14:paraId="30F2627D" w14:textId="77777777" w:rsidR="001B6CFE" w:rsidRPr="001B6CFE" w:rsidRDefault="001B6CFE" w:rsidP="00DD42AA">
            <w:pPr>
              <w:spacing w:after="0" w:line="240" w:lineRule="auto"/>
              <w:jc w:val="right"/>
              <w:rPr>
                <w:lang w:eastAsia="en-AU"/>
              </w:rPr>
            </w:pPr>
            <w:r w:rsidRPr="001B6CFE">
              <w:rPr>
                <w:lang w:eastAsia="en-AU"/>
              </w:rPr>
              <w:t>156</w:t>
            </w:r>
          </w:p>
        </w:tc>
        <w:tc>
          <w:tcPr>
            <w:tcW w:w="791" w:type="dxa"/>
            <w:gridSpan w:val="2"/>
            <w:tcBorders>
              <w:top w:val="single" w:sz="4" w:space="0" w:color="auto"/>
              <w:left w:val="nil"/>
              <w:bottom w:val="nil"/>
              <w:right w:val="nil"/>
            </w:tcBorders>
            <w:shd w:val="clear" w:color="auto" w:fill="auto"/>
            <w:noWrap/>
            <w:vAlign w:val="center"/>
            <w:hideMark/>
          </w:tcPr>
          <w:p w14:paraId="5DB934DE"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252E1239" w14:textId="77777777" w:rsidR="001B6CFE" w:rsidRPr="001B6CFE" w:rsidRDefault="001B6CFE" w:rsidP="00DD42AA">
            <w:pPr>
              <w:spacing w:after="0" w:line="240" w:lineRule="auto"/>
              <w:jc w:val="right"/>
              <w:rPr>
                <w:lang w:eastAsia="en-AU"/>
              </w:rPr>
            </w:pPr>
            <w:r w:rsidRPr="001B6CFE">
              <w:rPr>
                <w:lang w:eastAsia="en-AU"/>
              </w:rPr>
              <w:t>160</w:t>
            </w:r>
          </w:p>
        </w:tc>
        <w:tc>
          <w:tcPr>
            <w:tcW w:w="595" w:type="dxa"/>
            <w:gridSpan w:val="2"/>
            <w:tcBorders>
              <w:top w:val="single" w:sz="4" w:space="0" w:color="auto"/>
              <w:left w:val="nil"/>
              <w:bottom w:val="nil"/>
              <w:right w:val="nil"/>
            </w:tcBorders>
            <w:shd w:val="clear" w:color="auto" w:fill="auto"/>
            <w:noWrap/>
            <w:vAlign w:val="center"/>
            <w:hideMark/>
          </w:tcPr>
          <w:p w14:paraId="737DEBEC" w14:textId="77777777" w:rsidR="001B6CFE" w:rsidRPr="001B6CFE" w:rsidRDefault="001B6CFE" w:rsidP="00DD42AA">
            <w:pPr>
              <w:spacing w:after="0" w:line="240" w:lineRule="auto"/>
              <w:jc w:val="right"/>
              <w:rPr>
                <w:lang w:eastAsia="en-AU"/>
              </w:rPr>
            </w:pPr>
            <w:r w:rsidRPr="001B6CFE">
              <w:rPr>
                <w:lang w:eastAsia="en-AU"/>
              </w:rPr>
              <w:t>32.1</w:t>
            </w:r>
          </w:p>
        </w:tc>
        <w:tc>
          <w:tcPr>
            <w:tcW w:w="591" w:type="dxa"/>
            <w:gridSpan w:val="2"/>
            <w:tcBorders>
              <w:top w:val="single" w:sz="4" w:space="0" w:color="auto"/>
              <w:left w:val="nil"/>
              <w:bottom w:val="nil"/>
              <w:right w:val="nil"/>
            </w:tcBorders>
            <w:shd w:val="clear" w:color="auto" w:fill="auto"/>
            <w:noWrap/>
            <w:vAlign w:val="center"/>
            <w:hideMark/>
          </w:tcPr>
          <w:p w14:paraId="40D0A70F" w14:textId="77777777" w:rsidR="001B6CFE" w:rsidRPr="001B6CFE" w:rsidRDefault="001B6CFE" w:rsidP="00DD42AA">
            <w:pPr>
              <w:spacing w:after="0" w:line="240" w:lineRule="auto"/>
              <w:jc w:val="right"/>
              <w:rPr>
                <w:lang w:eastAsia="en-AU"/>
              </w:rPr>
            </w:pPr>
            <w:r w:rsidRPr="001B6CFE">
              <w:rPr>
                <w:lang w:eastAsia="en-AU"/>
              </w:rPr>
              <w:t>33.1</w:t>
            </w:r>
          </w:p>
        </w:tc>
        <w:tc>
          <w:tcPr>
            <w:tcW w:w="657" w:type="dxa"/>
            <w:gridSpan w:val="2"/>
            <w:tcBorders>
              <w:top w:val="single" w:sz="4" w:space="0" w:color="auto"/>
              <w:left w:val="nil"/>
              <w:bottom w:val="nil"/>
              <w:right w:val="nil"/>
            </w:tcBorders>
            <w:shd w:val="clear" w:color="auto" w:fill="auto"/>
            <w:noWrap/>
            <w:vAlign w:val="center"/>
            <w:hideMark/>
          </w:tcPr>
          <w:p w14:paraId="1FA5BAB3" w14:textId="77777777" w:rsidR="001B6CFE" w:rsidRPr="001B6CFE" w:rsidRDefault="001B6CFE" w:rsidP="00DD42AA">
            <w:pPr>
              <w:spacing w:after="0" w:line="240" w:lineRule="auto"/>
              <w:jc w:val="right"/>
              <w:rPr>
                <w:lang w:eastAsia="en-AU"/>
              </w:rPr>
            </w:pPr>
            <w:r w:rsidRPr="001B6CFE">
              <w:rPr>
                <w:lang w:eastAsia="en-AU"/>
              </w:rPr>
              <w:t>31.4</w:t>
            </w:r>
          </w:p>
        </w:tc>
        <w:tc>
          <w:tcPr>
            <w:tcW w:w="774" w:type="dxa"/>
            <w:gridSpan w:val="2"/>
            <w:tcBorders>
              <w:top w:val="single" w:sz="4" w:space="0" w:color="auto"/>
              <w:left w:val="nil"/>
              <w:bottom w:val="nil"/>
              <w:right w:val="nil"/>
            </w:tcBorders>
            <w:shd w:val="clear" w:color="auto" w:fill="auto"/>
            <w:noWrap/>
            <w:vAlign w:val="center"/>
            <w:hideMark/>
          </w:tcPr>
          <w:p w14:paraId="33F82D1C" w14:textId="77777777" w:rsidR="001B6CFE" w:rsidRPr="001B6CFE" w:rsidRDefault="001B6CFE" w:rsidP="00DD42AA">
            <w:pPr>
              <w:spacing w:after="0" w:line="240" w:lineRule="auto"/>
              <w:jc w:val="right"/>
              <w:rPr>
                <w:lang w:eastAsia="en-AU"/>
              </w:rPr>
            </w:pPr>
            <w:r w:rsidRPr="001B6CFE">
              <w:rPr>
                <w:lang w:eastAsia="en-AU"/>
              </w:rPr>
              <w:t>191.8</w:t>
            </w:r>
          </w:p>
        </w:tc>
        <w:tc>
          <w:tcPr>
            <w:tcW w:w="766" w:type="dxa"/>
            <w:gridSpan w:val="2"/>
            <w:tcBorders>
              <w:top w:val="single" w:sz="4" w:space="0" w:color="auto"/>
              <w:left w:val="nil"/>
              <w:bottom w:val="nil"/>
              <w:right w:val="nil"/>
            </w:tcBorders>
            <w:shd w:val="clear" w:color="auto" w:fill="auto"/>
            <w:noWrap/>
            <w:vAlign w:val="center"/>
            <w:hideMark/>
          </w:tcPr>
          <w:p w14:paraId="52E75AF8" w14:textId="77777777" w:rsidR="001B6CFE" w:rsidRPr="001B6CFE" w:rsidRDefault="001B6CFE" w:rsidP="00DD42AA">
            <w:pPr>
              <w:spacing w:after="0" w:line="240" w:lineRule="auto"/>
              <w:jc w:val="right"/>
              <w:rPr>
                <w:lang w:eastAsia="en-AU"/>
              </w:rPr>
            </w:pPr>
            <w:r w:rsidRPr="001B6CFE">
              <w:rPr>
                <w:lang w:eastAsia="en-AU"/>
              </w:rPr>
              <w:t>191.5</w:t>
            </w:r>
          </w:p>
        </w:tc>
        <w:tc>
          <w:tcPr>
            <w:tcW w:w="865" w:type="dxa"/>
            <w:gridSpan w:val="2"/>
            <w:tcBorders>
              <w:top w:val="single" w:sz="4" w:space="0" w:color="auto"/>
              <w:left w:val="nil"/>
              <w:bottom w:val="nil"/>
              <w:right w:val="nil"/>
            </w:tcBorders>
            <w:shd w:val="clear" w:color="auto" w:fill="auto"/>
            <w:noWrap/>
            <w:vAlign w:val="center"/>
            <w:hideMark/>
          </w:tcPr>
          <w:p w14:paraId="1099C718" w14:textId="77777777" w:rsidR="001B6CFE" w:rsidRPr="001B6CFE" w:rsidRDefault="001B6CFE" w:rsidP="00DD42AA">
            <w:pPr>
              <w:spacing w:after="0" w:line="240" w:lineRule="auto"/>
              <w:jc w:val="right"/>
              <w:rPr>
                <w:lang w:eastAsia="en-AU"/>
              </w:rPr>
            </w:pPr>
            <w:r w:rsidRPr="001B6CFE">
              <w:rPr>
                <w:lang w:eastAsia="en-AU"/>
              </w:rPr>
              <w:t>191.9</w:t>
            </w:r>
          </w:p>
        </w:tc>
        <w:tc>
          <w:tcPr>
            <w:tcW w:w="551" w:type="dxa"/>
            <w:gridSpan w:val="2"/>
            <w:tcBorders>
              <w:top w:val="single" w:sz="4" w:space="0" w:color="auto"/>
              <w:left w:val="nil"/>
              <w:bottom w:val="nil"/>
              <w:right w:val="nil"/>
            </w:tcBorders>
            <w:shd w:val="clear" w:color="auto" w:fill="auto"/>
            <w:noWrap/>
            <w:vAlign w:val="bottom"/>
            <w:hideMark/>
          </w:tcPr>
          <w:p w14:paraId="7677A5E1" w14:textId="77777777" w:rsidR="001B6CFE" w:rsidRPr="001B6CFE" w:rsidRDefault="001B6CFE" w:rsidP="00DD42AA">
            <w:pPr>
              <w:spacing w:after="0" w:line="240" w:lineRule="auto"/>
              <w:rPr>
                <w:lang w:eastAsia="en-AU"/>
              </w:rPr>
            </w:pPr>
          </w:p>
        </w:tc>
      </w:tr>
      <w:tr w:rsidR="001207FA" w:rsidRPr="001B6CFE" w14:paraId="708DAE47" w14:textId="77777777" w:rsidTr="0000039F">
        <w:trPr>
          <w:gridAfter w:val="1"/>
          <w:wAfter w:w="63" w:type="dxa"/>
          <w:trHeight w:val="300"/>
        </w:trPr>
        <w:tc>
          <w:tcPr>
            <w:tcW w:w="1003" w:type="dxa"/>
            <w:vMerge/>
            <w:tcBorders>
              <w:left w:val="nil"/>
              <w:right w:val="nil"/>
            </w:tcBorders>
            <w:vAlign w:val="center"/>
          </w:tcPr>
          <w:p w14:paraId="36CA7AE2"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913FDA" w14:textId="7AD53408"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114B6710" w14:textId="77777777" w:rsidR="001B6CFE" w:rsidRPr="001B6CFE" w:rsidRDefault="001B6CFE" w:rsidP="00DD42AA">
            <w:pPr>
              <w:spacing w:after="0" w:line="240" w:lineRule="auto"/>
              <w:jc w:val="right"/>
              <w:rPr>
                <w:lang w:eastAsia="en-AU"/>
              </w:rPr>
            </w:pPr>
            <w:r w:rsidRPr="001B6CFE">
              <w:rPr>
                <w:lang w:eastAsia="en-AU"/>
              </w:rPr>
              <w:t>31.1</w:t>
            </w:r>
          </w:p>
        </w:tc>
        <w:tc>
          <w:tcPr>
            <w:tcW w:w="838" w:type="dxa"/>
            <w:gridSpan w:val="2"/>
            <w:tcBorders>
              <w:top w:val="nil"/>
              <w:left w:val="nil"/>
              <w:bottom w:val="nil"/>
              <w:right w:val="nil"/>
            </w:tcBorders>
            <w:shd w:val="clear" w:color="auto" w:fill="auto"/>
            <w:noWrap/>
            <w:vAlign w:val="center"/>
            <w:hideMark/>
          </w:tcPr>
          <w:p w14:paraId="14BD94A0" w14:textId="77777777" w:rsidR="001B6CFE" w:rsidRPr="001B6CFE" w:rsidRDefault="001B6CFE" w:rsidP="00DD42AA">
            <w:pPr>
              <w:spacing w:after="0" w:line="240" w:lineRule="auto"/>
              <w:jc w:val="right"/>
              <w:rPr>
                <w:lang w:eastAsia="en-AU"/>
              </w:rPr>
            </w:pPr>
            <w:r w:rsidRPr="001B6CFE">
              <w:rPr>
                <w:lang w:eastAsia="en-AU"/>
              </w:rPr>
              <w:t>29.6</w:t>
            </w:r>
          </w:p>
        </w:tc>
        <w:tc>
          <w:tcPr>
            <w:tcW w:w="732" w:type="dxa"/>
            <w:gridSpan w:val="2"/>
            <w:tcBorders>
              <w:top w:val="nil"/>
              <w:left w:val="nil"/>
              <w:bottom w:val="nil"/>
              <w:right w:val="nil"/>
            </w:tcBorders>
            <w:shd w:val="clear" w:color="auto" w:fill="auto"/>
            <w:noWrap/>
            <w:vAlign w:val="center"/>
            <w:hideMark/>
          </w:tcPr>
          <w:p w14:paraId="47FB805D" w14:textId="77777777" w:rsidR="001B6CFE" w:rsidRPr="001B6CFE" w:rsidRDefault="001B6CFE"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16783925"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D34ED40"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27E7B8E"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1956BF1F" w14:textId="77777777" w:rsidR="001B6CFE" w:rsidRPr="001B6CFE" w:rsidRDefault="001B6CFE" w:rsidP="00DD42AA">
            <w:pPr>
              <w:spacing w:after="0" w:line="240" w:lineRule="auto"/>
              <w:jc w:val="right"/>
              <w:rPr>
                <w:lang w:eastAsia="en-AU"/>
              </w:rPr>
            </w:pPr>
            <w:r w:rsidRPr="001B6CFE">
              <w:rPr>
                <w:lang w:eastAsia="en-AU"/>
              </w:rPr>
              <w:t>111</w:t>
            </w:r>
          </w:p>
        </w:tc>
        <w:tc>
          <w:tcPr>
            <w:tcW w:w="791" w:type="dxa"/>
            <w:gridSpan w:val="2"/>
            <w:tcBorders>
              <w:top w:val="nil"/>
              <w:left w:val="nil"/>
              <w:bottom w:val="nil"/>
              <w:right w:val="nil"/>
            </w:tcBorders>
            <w:shd w:val="clear" w:color="auto" w:fill="auto"/>
            <w:noWrap/>
            <w:vAlign w:val="center"/>
            <w:hideMark/>
          </w:tcPr>
          <w:p w14:paraId="2FEEB525" w14:textId="77777777" w:rsidR="001B6CFE" w:rsidRPr="001B6CFE" w:rsidRDefault="001B6CFE" w:rsidP="00DD42AA">
            <w:pPr>
              <w:spacing w:after="0" w:line="240" w:lineRule="auto"/>
              <w:jc w:val="right"/>
              <w:rPr>
                <w:lang w:eastAsia="en-AU"/>
              </w:rPr>
            </w:pPr>
            <w:r w:rsidRPr="001B6CFE">
              <w:rPr>
                <w:lang w:eastAsia="en-AU"/>
              </w:rPr>
              <w:t>97</w:t>
            </w:r>
          </w:p>
        </w:tc>
        <w:tc>
          <w:tcPr>
            <w:tcW w:w="791" w:type="dxa"/>
            <w:gridSpan w:val="2"/>
            <w:tcBorders>
              <w:top w:val="nil"/>
              <w:left w:val="nil"/>
              <w:bottom w:val="nil"/>
              <w:right w:val="nil"/>
            </w:tcBorders>
            <w:shd w:val="clear" w:color="auto" w:fill="auto"/>
            <w:noWrap/>
            <w:vAlign w:val="center"/>
            <w:hideMark/>
          </w:tcPr>
          <w:p w14:paraId="73A81EB6" w14:textId="77777777" w:rsidR="001B6CFE" w:rsidRPr="001B6CFE" w:rsidRDefault="001B6CFE" w:rsidP="00DD42AA">
            <w:pPr>
              <w:spacing w:after="0" w:line="240" w:lineRule="auto"/>
              <w:jc w:val="right"/>
              <w:rPr>
                <w:lang w:eastAsia="en-AU"/>
              </w:rPr>
            </w:pPr>
            <w:r w:rsidRPr="001B6CFE">
              <w:rPr>
                <w:lang w:eastAsia="en-AU"/>
              </w:rPr>
              <w:t>102</w:t>
            </w:r>
          </w:p>
        </w:tc>
        <w:tc>
          <w:tcPr>
            <w:tcW w:w="595" w:type="dxa"/>
            <w:gridSpan w:val="2"/>
            <w:tcBorders>
              <w:top w:val="nil"/>
              <w:left w:val="nil"/>
              <w:bottom w:val="nil"/>
              <w:right w:val="nil"/>
            </w:tcBorders>
            <w:shd w:val="clear" w:color="auto" w:fill="auto"/>
            <w:noWrap/>
            <w:vAlign w:val="center"/>
            <w:hideMark/>
          </w:tcPr>
          <w:p w14:paraId="13AF16E5" w14:textId="77777777" w:rsidR="001B6CFE" w:rsidRPr="001B6CFE" w:rsidRDefault="001B6CFE" w:rsidP="00DD42AA">
            <w:pPr>
              <w:spacing w:after="0" w:line="240" w:lineRule="auto"/>
              <w:jc w:val="right"/>
              <w:rPr>
                <w:lang w:eastAsia="en-AU"/>
              </w:rPr>
            </w:pPr>
            <w:r w:rsidRPr="001B6CFE">
              <w:rPr>
                <w:lang w:eastAsia="en-AU"/>
              </w:rPr>
              <w:t>19.1</w:t>
            </w:r>
          </w:p>
        </w:tc>
        <w:tc>
          <w:tcPr>
            <w:tcW w:w="591" w:type="dxa"/>
            <w:gridSpan w:val="2"/>
            <w:tcBorders>
              <w:top w:val="nil"/>
              <w:left w:val="nil"/>
              <w:bottom w:val="nil"/>
              <w:right w:val="nil"/>
            </w:tcBorders>
            <w:shd w:val="clear" w:color="auto" w:fill="auto"/>
            <w:noWrap/>
            <w:vAlign w:val="center"/>
            <w:hideMark/>
          </w:tcPr>
          <w:p w14:paraId="3F0DFC86" w14:textId="77777777" w:rsidR="001B6CFE" w:rsidRPr="001B6CFE" w:rsidRDefault="001B6CFE" w:rsidP="00DD42AA">
            <w:pPr>
              <w:spacing w:after="0" w:line="240" w:lineRule="auto"/>
              <w:jc w:val="right"/>
              <w:rPr>
                <w:lang w:eastAsia="en-AU"/>
              </w:rPr>
            </w:pPr>
            <w:r w:rsidRPr="001B6CFE">
              <w:rPr>
                <w:lang w:eastAsia="en-AU"/>
              </w:rPr>
              <w:t>16.5</w:t>
            </w:r>
          </w:p>
        </w:tc>
        <w:tc>
          <w:tcPr>
            <w:tcW w:w="657" w:type="dxa"/>
            <w:gridSpan w:val="2"/>
            <w:tcBorders>
              <w:top w:val="nil"/>
              <w:left w:val="nil"/>
              <w:bottom w:val="nil"/>
              <w:right w:val="nil"/>
            </w:tcBorders>
            <w:shd w:val="clear" w:color="auto" w:fill="auto"/>
            <w:noWrap/>
            <w:vAlign w:val="center"/>
            <w:hideMark/>
          </w:tcPr>
          <w:p w14:paraId="169D7667" w14:textId="77777777" w:rsidR="001B6CFE" w:rsidRPr="001B6CFE" w:rsidRDefault="001B6CFE" w:rsidP="00DD42AA">
            <w:pPr>
              <w:spacing w:after="0" w:line="240" w:lineRule="auto"/>
              <w:jc w:val="right"/>
              <w:rPr>
                <w:lang w:eastAsia="en-AU"/>
              </w:rPr>
            </w:pPr>
            <w:r w:rsidRPr="001B6CFE">
              <w:rPr>
                <w:lang w:eastAsia="en-AU"/>
              </w:rPr>
              <w:t>17.1</w:t>
            </w:r>
          </w:p>
        </w:tc>
        <w:tc>
          <w:tcPr>
            <w:tcW w:w="774" w:type="dxa"/>
            <w:gridSpan w:val="2"/>
            <w:tcBorders>
              <w:top w:val="nil"/>
              <w:left w:val="nil"/>
              <w:bottom w:val="nil"/>
              <w:right w:val="nil"/>
            </w:tcBorders>
            <w:shd w:val="clear" w:color="auto" w:fill="auto"/>
            <w:noWrap/>
            <w:vAlign w:val="center"/>
            <w:hideMark/>
          </w:tcPr>
          <w:p w14:paraId="31D3F91A" w14:textId="77777777" w:rsidR="001B6CFE" w:rsidRPr="001B6CFE" w:rsidRDefault="001B6CFE" w:rsidP="00DD42AA">
            <w:pPr>
              <w:spacing w:after="0" w:line="240" w:lineRule="auto"/>
              <w:jc w:val="right"/>
              <w:rPr>
                <w:lang w:eastAsia="en-AU"/>
              </w:rPr>
            </w:pPr>
            <w:r w:rsidRPr="001B6CFE">
              <w:rPr>
                <w:lang w:eastAsia="en-AU"/>
              </w:rPr>
              <w:t>74.9</w:t>
            </w:r>
          </w:p>
        </w:tc>
        <w:tc>
          <w:tcPr>
            <w:tcW w:w="766" w:type="dxa"/>
            <w:gridSpan w:val="2"/>
            <w:tcBorders>
              <w:top w:val="nil"/>
              <w:left w:val="nil"/>
              <w:bottom w:val="nil"/>
              <w:right w:val="nil"/>
            </w:tcBorders>
            <w:shd w:val="clear" w:color="auto" w:fill="auto"/>
            <w:noWrap/>
            <w:vAlign w:val="center"/>
            <w:hideMark/>
          </w:tcPr>
          <w:p w14:paraId="2C083051" w14:textId="77777777" w:rsidR="001B6CFE" w:rsidRPr="001B6CFE" w:rsidRDefault="001B6CFE" w:rsidP="00DD42AA">
            <w:pPr>
              <w:spacing w:after="0" w:line="240" w:lineRule="auto"/>
              <w:jc w:val="right"/>
              <w:rPr>
                <w:lang w:eastAsia="en-AU"/>
              </w:rPr>
            </w:pPr>
            <w:r w:rsidRPr="001B6CFE">
              <w:rPr>
                <w:lang w:eastAsia="en-AU"/>
              </w:rPr>
              <w:t>71.2</w:t>
            </w:r>
          </w:p>
        </w:tc>
        <w:tc>
          <w:tcPr>
            <w:tcW w:w="865" w:type="dxa"/>
            <w:gridSpan w:val="2"/>
            <w:tcBorders>
              <w:top w:val="nil"/>
              <w:left w:val="nil"/>
              <w:bottom w:val="nil"/>
              <w:right w:val="nil"/>
            </w:tcBorders>
            <w:shd w:val="clear" w:color="auto" w:fill="auto"/>
            <w:noWrap/>
            <w:vAlign w:val="center"/>
            <w:hideMark/>
          </w:tcPr>
          <w:p w14:paraId="51324D0B" w14:textId="77777777" w:rsidR="001B6CFE" w:rsidRPr="001B6CFE" w:rsidRDefault="001B6CFE"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11C292FD" w14:textId="77777777" w:rsidR="001B6CFE" w:rsidRPr="001B6CFE" w:rsidRDefault="001B6CFE" w:rsidP="00DD42AA">
            <w:pPr>
              <w:spacing w:after="0" w:line="240" w:lineRule="auto"/>
              <w:rPr>
                <w:lang w:eastAsia="en-AU"/>
              </w:rPr>
            </w:pPr>
          </w:p>
        </w:tc>
      </w:tr>
      <w:tr w:rsidR="001207FA" w:rsidRPr="001B6CFE" w14:paraId="4B564802" w14:textId="77777777" w:rsidTr="0000039F">
        <w:trPr>
          <w:gridAfter w:val="1"/>
          <w:wAfter w:w="63" w:type="dxa"/>
          <w:trHeight w:val="300"/>
        </w:trPr>
        <w:tc>
          <w:tcPr>
            <w:tcW w:w="1003" w:type="dxa"/>
            <w:vMerge/>
            <w:tcBorders>
              <w:left w:val="nil"/>
              <w:right w:val="nil"/>
            </w:tcBorders>
            <w:vAlign w:val="center"/>
          </w:tcPr>
          <w:p w14:paraId="72A4059B"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663C6BE" w14:textId="31026E92"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CCC1EB2" w14:textId="77777777" w:rsidR="001B6CFE" w:rsidRPr="001B6CFE" w:rsidRDefault="001B6CFE" w:rsidP="00DD42AA">
            <w:pPr>
              <w:spacing w:after="0" w:line="240" w:lineRule="auto"/>
              <w:jc w:val="right"/>
              <w:rPr>
                <w:lang w:eastAsia="en-AU"/>
              </w:rPr>
            </w:pPr>
            <w:r w:rsidRPr="001B6CFE">
              <w:rPr>
                <w:lang w:eastAsia="en-AU"/>
              </w:rPr>
              <w:t>11.4</w:t>
            </w:r>
          </w:p>
        </w:tc>
        <w:tc>
          <w:tcPr>
            <w:tcW w:w="838" w:type="dxa"/>
            <w:gridSpan w:val="2"/>
            <w:tcBorders>
              <w:top w:val="nil"/>
              <w:left w:val="nil"/>
              <w:bottom w:val="nil"/>
              <w:right w:val="nil"/>
            </w:tcBorders>
            <w:shd w:val="clear" w:color="auto" w:fill="auto"/>
            <w:noWrap/>
            <w:vAlign w:val="center"/>
            <w:hideMark/>
          </w:tcPr>
          <w:p w14:paraId="7DC26AED" w14:textId="77777777" w:rsidR="001B6CFE" w:rsidRPr="001B6CFE" w:rsidRDefault="001B6CFE" w:rsidP="00DD42AA">
            <w:pPr>
              <w:spacing w:after="0" w:line="240" w:lineRule="auto"/>
              <w:jc w:val="right"/>
              <w:rPr>
                <w:lang w:eastAsia="en-AU"/>
              </w:rPr>
            </w:pPr>
            <w:r w:rsidRPr="001B6CFE">
              <w:rPr>
                <w:lang w:eastAsia="en-AU"/>
              </w:rPr>
              <w:t>11.4</w:t>
            </w:r>
          </w:p>
        </w:tc>
        <w:tc>
          <w:tcPr>
            <w:tcW w:w="732" w:type="dxa"/>
            <w:gridSpan w:val="2"/>
            <w:tcBorders>
              <w:top w:val="nil"/>
              <w:left w:val="nil"/>
              <w:bottom w:val="nil"/>
              <w:right w:val="nil"/>
            </w:tcBorders>
            <w:shd w:val="clear" w:color="auto" w:fill="auto"/>
            <w:noWrap/>
            <w:vAlign w:val="center"/>
            <w:hideMark/>
          </w:tcPr>
          <w:p w14:paraId="268D0541" w14:textId="77777777" w:rsidR="001B6CFE" w:rsidRPr="001B6CFE" w:rsidRDefault="001B6CFE" w:rsidP="00DD42AA">
            <w:pPr>
              <w:spacing w:after="0" w:line="240" w:lineRule="auto"/>
              <w:jc w:val="right"/>
              <w:rPr>
                <w:lang w:eastAsia="en-AU"/>
              </w:rPr>
            </w:pPr>
            <w:r w:rsidRPr="001B6CFE">
              <w:rPr>
                <w:lang w:eastAsia="en-AU"/>
              </w:rPr>
              <w:t>9.8</w:t>
            </w:r>
          </w:p>
        </w:tc>
        <w:tc>
          <w:tcPr>
            <w:tcW w:w="909" w:type="dxa"/>
            <w:gridSpan w:val="2"/>
            <w:tcBorders>
              <w:top w:val="nil"/>
              <w:left w:val="nil"/>
              <w:bottom w:val="nil"/>
              <w:right w:val="nil"/>
            </w:tcBorders>
            <w:shd w:val="clear" w:color="auto" w:fill="auto"/>
            <w:noWrap/>
            <w:vAlign w:val="center"/>
            <w:hideMark/>
          </w:tcPr>
          <w:p w14:paraId="0B0F4B89" w14:textId="77777777" w:rsidR="001B6CFE" w:rsidRPr="001B6CFE" w:rsidRDefault="001B6CFE"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64D16DBB" w14:textId="77777777" w:rsidR="001B6CFE" w:rsidRPr="001B6CFE" w:rsidRDefault="001B6CFE" w:rsidP="00DD42AA">
            <w:pPr>
              <w:spacing w:after="0" w:line="240" w:lineRule="auto"/>
              <w:jc w:val="right"/>
              <w:rPr>
                <w:lang w:eastAsia="en-AU"/>
              </w:rPr>
            </w:pPr>
            <w:r w:rsidRPr="001B6CFE">
              <w:rPr>
                <w:lang w:eastAsia="en-AU"/>
              </w:rPr>
              <w:t>11</w:t>
            </w:r>
          </w:p>
        </w:tc>
        <w:tc>
          <w:tcPr>
            <w:tcW w:w="909" w:type="dxa"/>
            <w:gridSpan w:val="2"/>
            <w:tcBorders>
              <w:top w:val="nil"/>
              <w:left w:val="nil"/>
              <w:bottom w:val="nil"/>
              <w:right w:val="nil"/>
            </w:tcBorders>
            <w:shd w:val="clear" w:color="auto" w:fill="auto"/>
            <w:noWrap/>
            <w:vAlign w:val="center"/>
            <w:hideMark/>
          </w:tcPr>
          <w:p w14:paraId="516B8A28"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259FF79A" w14:textId="77777777" w:rsidR="001B6CFE" w:rsidRPr="001B6CFE" w:rsidRDefault="001B6CFE" w:rsidP="00DD42AA">
            <w:pPr>
              <w:spacing w:after="0" w:line="240" w:lineRule="auto"/>
              <w:jc w:val="right"/>
              <w:rPr>
                <w:lang w:eastAsia="en-AU"/>
              </w:rPr>
            </w:pPr>
            <w:r w:rsidRPr="001B6CFE">
              <w:rPr>
                <w:lang w:eastAsia="en-AU"/>
              </w:rPr>
              <w:t>82</w:t>
            </w:r>
          </w:p>
        </w:tc>
        <w:tc>
          <w:tcPr>
            <w:tcW w:w="791" w:type="dxa"/>
            <w:gridSpan w:val="2"/>
            <w:tcBorders>
              <w:top w:val="nil"/>
              <w:left w:val="nil"/>
              <w:bottom w:val="nil"/>
              <w:right w:val="nil"/>
            </w:tcBorders>
            <w:shd w:val="clear" w:color="auto" w:fill="auto"/>
            <w:noWrap/>
            <w:vAlign w:val="center"/>
            <w:hideMark/>
          </w:tcPr>
          <w:p w14:paraId="04EA84F9" w14:textId="77777777" w:rsidR="001B6CFE" w:rsidRPr="001B6CFE" w:rsidRDefault="001B6CFE"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33FBF683" w14:textId="77777777" w:rsidR="001B6CFE" w:rsidRPr="001B6CFE" w:rsidRDefault="001B6CFE"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642CBFF4" w14:textId="77777777" w:rsidR="001B6CFE" w:rsidRPr="001B6CFE" w:rsidRDefault="001B6CFE" w:rsidP="00DD42AA">
            <w:pPr>
              <w:spacing w:after="0" w:line="240" w:lineRule="auto"/>
              <w:jc w:val="right"/>
              <w:rPr>
                <w:lang w:eastAsia="en-AU"/>
              </w:rPr>
            </w:pPr>
            <w:r w:rsidRPr="001B6CFE">
              <w:rPr>
                <w:lang w:eastAsia="en-AU"/>
              </w:rPr>
              <w:t>14.3</w:t>
            </w:r>
          </w:p>
        </w:tc>
        <w:tc>
          <w:tcPr>
            <w:tcW w:w="591" w:type="dxa"/>
            <w:gridSpan w:val="2"/>
            <w:tcBorders>
              <w:top w:val="nil"/>
              <w:left w:val="nil"/>
              <w:bottom w:val="nil"/>
              <w:right w:val="nil"/>
            </w:tcBorders>
            <w:shd w:val="clear" w:color="auto" w:fill="auto"/>
            <w:noWrap/>
            <w:vAlign w:val="center"/>
            <w:hideMark/>
          </w:tcPr>
          <w:p w14:paraId="23CCCE9B" w14:textId="77777777" w:rsidR="001B6CFE" w:rsidRPr="001B6CFE" w:rsidRDefault="001B6CFE" w:rsidP="00DD42AA">
            <w:pPr>
              <w:spacing w:after="0" w:line="240" w:lineRule="auto"/>
              <w:jc w:val="right"/>
              <w:rPr>
                <w:lang w:eastAsia="en-AU"/>
              </w:rPr>
            </w:pPr>
            <w:r w:rsidRPr="001B6CFE">
              <w:rPr>
                <w:lang w:eastAsia="en-AU"/>
              </w:rPr>
              <w:t>13.2</w:t>
            </w:r>
          </w:p>
        </w:tc>
        <w:tc>
          <w:tcPr>
            <w:tcW w:w="657" w:type="dxa"/>
            <w:gridSpan w:val="2"/>
            <w:tcBorders>
              <w:top w:val="nil"/>
              <w:left w:val="nil"/>
              <w:bottom w:val="nil"/>
              <w:right w:val="nil"/>
            </w:tcBorders>
            <w:shd w:val="clear" w:color="auto" w:fill="auto"/>
            <w:noWrap/>
            <w:vAlign w:val="center"/>
            <w:hideMark/>
          </w:tcPr>
          <w:p w14:paraId="031ED76B" w14:textId="77777777" w:rsidR="001B6CFE" w:rsidRPr="001B6CFE" w:rsidRDefault="001B6CFE" w:rsidP="00DD42AA">
            <w:pPr>
              <w:spacing w:after="0" w:line="240" w:lineRule="auto"/>
              <w:jc w:val="right"/>
              <w:rPr>
                <w:lang w:eastAsia="en-AU"/>
              </w:rPr>
            </w:pPr>
            <w:r w:rsidRPr="001B6CFE">
              <w:rPr>
                <w:lang w:eastAsia="en-AU"/>
              </w:rPr>
              <w:t>14.0</w:t>
            </w:r>
          </w:p>
        </w:tc>
        <w:tc>
          <w:tcPr>
            <w:tcW w:w="774" w:type="dxa"/>
            <w:gridSpan w:val="2"/>
            <w:tcBorders>
              <w:top w:val="nil"/>
              <w:left w:val="nil"/>
              <w:bottom w:val="nil"/>
              <w:right w:val="nil"/>
            </w:tcBorders>
            <w:shd w:val="clear" w:color="auto" w:fill="auto"/>
            <w:noWrap/>
            <w:vAlign w:val="center"/>
            <w:hideMark/>
          </w:tcPr>
          <w:p w14:paraId="513AE5CF" w14:textId="77777777" w:rsidR="001B6CFE" w:rsidRPr="001B6CFE" w:rsidRDefault="001B6CFE" w:rsidP="00DD42AA">
            <w:pPr>
              <w:spacing w:after="0" w:line="240" w:lineRule="auto"/>
              <w:jc w:val="right"/>
              <w:rPr>
                <w:lang w:eastAsia="en-AU"/>
              </w:rPr>
            </w:pPr>
            <w:r w:rsidRPr="001B6CFE">
              <w:rPr>
                <w:lang w:eastAsia="en-AU"/>
              </w:rPr>
              <w:t>27.4</w:t>
            </w:r>
          </w:p>
        </w:tc>
        <w:tc>
          <w:tcPr>
            <w:tcW w:w="766" w:type="dxa"/>
            <w:gridSpan w:val="2"/>
            <w:tcBorders>
              <w:top w:val="nil"/>
              <w:left w:val="nil"/>
              <w:bottom w:val="nil"/>
              <w:right w:val="nil"/>
            </w:tcBorders>
            <w:shd w:val="clear" w:color="auto" w:fill="auto"/>
            <w:noWrap/>
            <w:vAlign w:val="center"/>
            <w:hideMark/>
          </w:tcPr>
          <w:p w14:paraId="5B8F0A0C" w14:textId="77777777" w:rsidR="001B6CFE" w:rsidRPr="001B6CFE" w:rsidRDefault="001B6CFE" w:rsidP="00DD42AA">
            <w:pPr>
              <w:spacing w:after="0" w:line="240" w:lineRule="auto"/>
              <w:jc w:val="right"/>
              <w:rPr>
                <w:lang w:eastAsia="en-AU"/>
              </w:rPr>
            </w:pPr>
            <w:r w:rsidRPr="001B6CFE">
              <w:rPr>
                <w:lang w:eastAsia="en-AU"/>
              </w:rPr>
              <w:t>27.4</w:t>
            </w:r>
          </w:p>
        </w:tc>
        <w:tc>
          <w:tcPr>
            <w:tcW w:w="865" w:type="dxa"/>
            <w:gridSpan w:val="2"/>
            <w:tcBorders>
              <w:top w:val="nil"/>
              <w:left w:val="nil"/>
              <w:bottom w:val="nil"/>
              <w:right w:val="nil"/>
            </w:tcBorders>
            <w:shd w:val="clear" w:color="auto" w:fill="auto"/>
            <w:noWrap/>
            <w:vAlign w:val="center"/>
            <w:hideMark/>
          </w:tcPr>
          <w:p w14:paraId="198142A8" w14:textId="77777777" w:rsidR="001B6CFE" w:rsidRPr="001B6CFE" w:rsidRDefault="001B6CFE" w:rsidP="00DD42AA">
            <w:pPr>
              <w:spacing w:after="0" w:line="240" w:lineRule="auto"/>
              <w:jc w:val="right"/>
              <w:rPr>
                <w:lang w:eastAsia="en-AU"/>
              </w:rPr>
            </w:pPr>
            <w:r w:rsidRPr="001B6CFE">
              <w:rPr>
                <w:lang w:eastAsia="en-AU"/>
              </w:rPr>
              <w:t>23.5</w:t>
            </w:r>
          </w:p>
        </w:tc>
        <w:tc>
          <w:tcPr>
            <w:tcW w:w="551" w:type="dxa"/>
            <w:gridSpan w:val="2"/>
            <w:tcBorders>
              <w:top w:val="nil"/>
              <w:left w:val="nil"/>
              <w:bottom w:val="nil"/>
              <w:right w:val="nil"/>
            </w:tcBorders>
            <w:shd w:val="clear" w:color="auto" w:fill="auto"/>
            <w:noWrap/>
            <w:vAlign w:val="bottom"/>
            <w:hideMark/>
          </w:tcPr>
          <w:p w14:paraId="0EE6E7C6" w14:textId="77777777" w:rsidR="001B6CFE" w:rsidRPr="001B6CFE" w:rsidRDefault="001B6CFE" w:rsidP="00DD42AA">
            <w:pPr>
              <w:spacing w:after="0" w:line="240" w:lineRule="auto"/>
              <w:rPr>
                <w:lang w:eastAsia="en-AU"/>
              </w:rPr>
            </w:pPr>
          </w:p>
        </w:tc>
      </w:tr>
      <w:tr w:rsidR="001207FA" w:rsidRPr="001B6CFE" w14:paraId="1D365CA5" w14:textId="77777777" w:rsidTr="0000039F">
        <w:trPr>
          <w:gridAfter w:val="1"/>
          <w:wAfter w:w="63" w:type="dxa"/>
          <w:trHeight w:val="300"/>
        </w:trPr>
        <w:tc>
          <w:tcPr>
            <w:tcW w:w="1003" w:type="dxa"/>
            <w:vMerge/>
            <w:tcBorders>
              <w:left w:val="nil"/>
              <w:right w:val="nil"/>
            </w:tcBorders>
            <w:vAlign w:val="center"/>
          </w:tcPr>
          <w:p w14:paraId="2C811C5F"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8154D97" w14:textId="74DA2CAD"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744E8407" w14:textId="77777777" w:rsidR="001B6CFE" w:rsidRPr="001B6CFE" w:rsidRDefault="001B6CFE" w:rsidP="00DD42AA">
            <w:pPr>
              <w:spacing w:after="0" w:line="240" w:lineRule="auto"/>
              <w:jc w:val="right"/>
              <w:rPr>
                <w:lang w:eastAsia="en-AU"/>
              </w:rPr>
            </w:pPr>
            <w:r w:rsidRPr="001B6CFE">
              <w:rPr>
                <w:lang w:eastAsia="en-AU"/>
              </w:rPr>
              <w:t>2.6</w:t>
            </w:r>
          </w:p>
        </w:tc>
        <w:tc>
          <w:tcPr>
            <w:tcW w:w="838" w:type="dxa"/>
            <w:gridSpan w:val="2"/>
            <w:tcBorders>
              <w:top w:val="nil"/>
              <w:left w:val="nil"/>
              <w:bottom w:val="nil"/>
              <w:right w:val="nil"/>
            </w:tcBorders>
            <w:shd w:val="clear" w:color="auto" w:fill="auto"/>
            <w:noWrap/>
            <w:vAlign w:val="center"/>
            <w:hideMark/>
          </w:tcPr>
          <w:p w14:paraId="032BE926" w14:textId="77777777" w:rsidR="001B6CFE" w:rsidRPr="001B6CFE" w:rsidRDefault="001B6CFE" w:rsidP="00DD42AA">
            <w:pPr>
              <w:spacing w:after="0" w:line="240" w:lineRule="auto"/>
              <w:jc w:val="right"/>
              <w:rPr>
                <w:lang w:eastAsia="en-AU"/>
              </w:rPr>
            </w:pPr>
            <w:r w:rsidRPr="001B6CFE">
              <w:rPr>
                <w:lang w:eastAsia="en-AU"/>
              </w:rPr>
              <w:t>2.9</w:t>
            </w:r>
          </w:p>
        </w:tc>
        <w:tc>
          <w:tcPr>
            <w:tcW w:w="732" w:type="dxa"/>
            <w:gridSpan w:val="2"/>
            <w:tcBorders>
              <w:top w:val="nil"/>
              <w:left w:val="nil"/>
              <w:bottom w:val="nil"/>
              <w:right w:val="nil"/>
            </w:tcBorders>
            <w:shd w:val="clear" w:color="auto" w:fill="auto"/>
            <w:noWrap/>
            <w:vAlign w:val="center"/>
            <w:hideMark/>
          </w:tcPr>
          <w:p w14:paraId="469BF9CC"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nil"/>
              <w:right w:val="nil"/>
            </w:tcBorders>
            <w:shd w:val="clear" w:color="auto" w:fill="auto"/>
            <w:noWrap/>
            <w:vAlign w:val="center"/>
            <w:hideMark/>
          </w:tcPr>
          <w:p w14:paraId="68CADA48" w14:textId="77777777" w:rsidR="001B6CFE" w:rsidRPr="001B6CFE" w:rsidRDefault="001B6CFE"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4924DE76"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26773AB2"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471392BC" w14:textId="77777777" w:rsidR="001B6CFE" w:rsidRPr="001B6CFE" w:rsidRDefault="001B6CFE"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54F1087E" w14:textId="77777777" w:rsidR="001B6CFE" w:rsidRPr="001B6CFE" w:rsidRDefault="001B6CFE" w:rsidP="00DD42AA">
            <w:pPr>
              <w:spacing w:after="0" w:line="240" w:lineRule="auto"/>
              <w:jc w:val="right"/>
              <w:rPr>
                <w:lang w:eastAsia="en-AU"/>
              </w:rPr>
            </w:pPr>
            <w:r w:rsidRPr="001B6CFE">
              <w:rPr>
                <w:lang w:eastAsia="en-AU"/>
              </w:rPr>
              <w:t>61</w:t>
            </w:r>
          </w:p>
        </w:tc>
        <w:tc>
          <w:tcPr>
            <w:tcW w:w="791" w:type="dxa"/>
            <w:gridSpan w:val="2"/>
            <w:tcBorders>
              <w:top w:val="nil"/>
              <w:left w:val="nil"/>
              <w:bottom w:val="nil"/>
              <w:right w:val="nil"/>
            </w:tcBorders>
            <w:shd w:val="clear" w:color="auto" w:fill="auto"/>
            <w:noWrap/>
            <w:vAlign w:val="center"/>
            <w:hideMark/>
          </w:tcPr>
          <w:p w14:paraId="3DDFAD94" w14:textId="77777777" w:rsidR="001B6CFE" w:rsidRPr="001B6CFE" w:rsidRDefault="001B6CFE" w:rsidP="00DD42AA">
            <w:pPr>
              <w:spacing w:after="0" w:line="240" w:lineRule="auto"/>
              <w:jc w:val="right"/>
              <w:rPr>
                <w:lang w:eastAsia="en-AU"/>
              </w:rPr>
            </w:pPr>
            <w:r w:rsidRPr="001B6CFE">
              <w:rPr>
                <w:lang w:eastAsia="en-AU"/>
              </w:rPr>
              <w:t>67</w:t>
            </w:r>
          </w:p>
        </w:tc>
        <w:tc>
          <w:tcPr>
            <w:tcW w:w="595" w:type="dxa"/>
            <w:gridSpan w:val="2"/>
            <w:tcBorders>
              <w:top w:val="nil"/>
              <w:left w:val="nil"/>
              <w:bottom w:val="nil"/>
              <w:right w:val="nil"/>
            </w:tcBorders>
            <w:shd w:val="clear" w:color="auto" w:fill="auto"/>
            <w:noWrap/>
            <w:vAlign w:val="center"/>
            <w:hideMark/>
          </w:tcPr>
          <w:p w14:paraId="4912DE82" w14:textId="77777777" w:rsidR="001B6CFE" w:rsidRPr="001B6CFE" w:rsidRDefault="001B6CFE" w:rsidP="00DD42AA">
            <w:pPr>
              <w:spacing w:after="0" w:line="240" w:lineRule="auto"/>
              <w:jc w:val="right"/>
              <w:rPr>
                <w:lang w:eastAsia="en-AU"/>
              </w:rPr>
            </w:pPr>
            <w:r w:rsidRPr="001B6CFE">
              <w:rPr>
                <w:lang w:eastAsia="en-AU"/>
              </w:rPr>
              <w:t>12.5</w:t>
            </w:r>
          </w:p>
        </w:tc>
        <w:tc>
          <w:tcPr>
            <w:tcW w:w="591" w:type="dxa"/>
            <w:gridSpan w:val="2"/>
            <w:tcBorders>
              <w:top w:val="nil"/>
              <w:left w:val="nil"/>
              <w:bottom w:val="nil"/>
              <w:right w:val="nil"/>
            </w:tcBorders>
            <w:shd w:val="clear" w:color="auto" w:fill="auto"/>
            <w:noWrap/>
            <w:vAlign w:val="center"/>
            <w:hideMark/>
          </w:tcPr>
          <w:p w14:paraId="73EEEF99" w14:textId="77777777" w:rsidR="001B6CFE" w:rsidRPr="001B6CFE" w:rsidRDefault="001B6CFE" w:rsidP="00DD42AA">
            <w:pPr>
              <w:spacing w:after="0" w:line="240" w:lineRule="auto"/>
              <w:jc w:val="right"/>
              <w:rPr>
                <w:lang w:eastAsia="en-AU"/>
              </w:rPr>
            </w:pPr>
            <w:r w:rsidRPr="001B6CFE">
              <w:rPr>
                <w:lang w:eastAsia="en-AU"/>
              </w:rPr>
              <w:t>11.2</w:t>
            </w:r>
          </w:p>
        </w:tc>
        <w:tc>
          <w:tcPr>
            <w:tcW w:w="657" w:type="dxa"/>
            <w:gridSpan w:val="2"/>
            <w:tcBorders>
              <w:top w:val="nil"/>
              <w:left w:val="nil"/>
              <w:bottom w:val="nil"/>
              <w:right w:val="nil"/>
            </w:tcBorders>
            <w:shd w:val="clear" w:color="auto" w:fill="auto"/>
            <w:noWrap/>
            <w:vAlign w:val="center"/>
            <w:hideMark/>
          </w:tcPr>
          <w:p w14:paraId="306AC0A3" w14:textId="77777777" w:rsidR="001B6CFE" w:rsidRPr="001B6CFE" w:rsidRDefault="001B6CFE" w:rsidP="00DD42AA">
            <w:pPr>
              <w:spacing w:after="0" w:line="240" w:lineRule="auto"/>
              <w:jc w:val="right"/>
              <w:rPr>
                <w:lang w:eastAsia="en-AU"/>
              </w:rPr>
            </w:pPr>
            <w:r w:rsidRPr="001B6CFE">
              <w:rPr>
                <w:lang w:eastAsia="en-AU"/>
              </w:rPr>
              <w:t>12.7</w:t>
            </w:r>
          </w:p>
        </w:tc>
        <w:tc>
          <w:tcPr>
            <w:tcW w:w="774" w:type="dxa"/>
            <w:gridSpan w:val="2"/>
            <w:tcBorders>
              <w:top w:val="nil"/>
              <w:left w:val="nil"/>
              <w:bottom w:val="nil"/>
              <w:right w:val="nil"/>
            </w:tcBorders>
            <w:shd w:val="clear" w:color="auto" w:fill="auto"/>
            <w:noWrap/>
            <w:vAlign w:val="center"/>
            <w:hideMark/>
          </w:tcPr>
          <w:p w14:paraId="0A6CF107" w14:textId="77777777" w:rsidR="001B6CFE" w:rsidRPr="001B6CFE" w:rsidRDefault="001B6CFE" w:rsidP="00DD42AA">
            <w:pPr>
              <w:spacing w:after="0" w:line="240" w:lineRule="auto"/>
              <w:jc w:val="right"/>
              <w:rPr>
                <w:lang w:eastAsia="en-AU"/>
              </w:rPr>
            </w:pPr>
            <w:r w:rsidRPr="001B6CFE">
              <w:rPr>
                <w:lang w:eastAsia="en-AU"/>
              </w:rPr>
              <w:t>6.4</w:t>
            </w:r>
          </w:p>
        </w:tc>
        <w:tc>
          <w:tcPr>
            <w:tcW w:w="766" w:type="dxa"/>
            <w:gridSpan w:val="2"/>
            <w:tcBorders>
              <w:top w:val="nil"/>
              <w:left w:val="nil"/>
              <w:bottom w:val="nil"/>
              <w:right w:val="nil"/>
            </w:tcBorders>
            <w:shd w:val="clear" w:color="auto" w:fill="auto"/>
            <w:noWrap/>
            <w:vAlign w:val="center"/>
            <w:hideMark/>
          </w:tcPr>
          <w:p w14:paraId="10675BC8" w14:textId="77777777" w:rsidR="001B6CFE" w:rsidRPr="001B6CFE" w:rsidRDefault="001B6CFE" w:rsidP="00DD42AA">
            <w:pPr>
              <w:spacing w:after="0" w:line="240" w:lineRule="auto"/>
              <w:jc w:val="right"/>
              <w:rPr>
                <w:lang w:eastAsia="en-AU"/>
              </w:rPr>
            </w:pPr>
            <w:r w:rsidRPr="001B6CFE">
              <w:rPr>
                <w:lang w:eastAsia="en-AU"/>
              </w:rPr>
              <w:t>6.9</w:t>
            </w:r>
          </w:p>
        </w:tc>
        <w:tc>
          <w:tcPr>
            <w:tcW w:w="865" w:type="dxa"/>
            <w:gridSpan w:val="2"/>
            <w:tcBorders>
              <w:top w:val="nil"/>
              <w:left w:val="nil"/>
              <w:bottom w:val="nil"/>
              <w:right w:val="nil"/>
            </w:tcBorders>
            <w:shd w:val="clear" w:color="auto" w:fill="auto"/>
            <w:noWrap/>
            <w:vAlign w:val="center"/>
            <w:hideMark/>
          </w:tcPr>
          <w:p w14:paraId="6838D102" w14:textId="77777777" w:rsidR="001B6CFE" w:rsidRPr="001B6CFE" w:rsidRDefault="001B6CFE" w:rsidP="00DD42AA">
            <w:pPr>
              <w:spacing w:after="0" w:line="240" w:lineRule="auto"/>
              <w:jc w:val="right"/>
              <w:rPr>
                <w:lang w:eastAsia="en-AU"/>
              </w:rPr>
            </w:pPr>
            <w:r w:rsidRPr="001B6CFE">
              <w:rPr>
                <w:lang w:eastAsia="en-AU"/>
              </w:rPr>
              <w:t>3.8</w:t>
            </w:r>
          </w:p>
        </w:tc>
        <w:tc>
          <w:tcPr>
            <w:tcW w:w="551" w:type="dxa"/>
            <w:gridSpan w:val="2"/>
            <w:tcBorders>
              <w:top w:val="nil"/>
              <w:left w:val="nil"/>
              <w:bottom w:val="nil"/>
              <w:right w:val="nil"/>
            </w:tcBorders>
            <w:shd w:val="clear" w:color="auto" w:fill="auto"/>
            <w:noWrap/>
            <w:vAlign w:val="bottom"/>
            <w:hideMark/>
          </w:tcPr>
          <w:p w14:paraId="66B73342" w14:textId="77777777" w:rsidR="001B6CFE" w:rsidRPr="001B6CFE" w:rsidRDefault="001B6CFE" w:rsidP="00DD42AA">
            <w:pPr>
              <w:spacing w:after="0" w:line="240" w:lineRule="auto"/>
              <w:rPr>
                <w:lang w:eastAsia="en-AU"/>
              </w:rPr>
            </w:pPr>
          </w:p>
        </w:tc>
      </w:tr>
      <w:tr w:rsidR="001207FA" w:rsidRPr="001B6CFE" w14:paraId="768A0F55" w14:textId="77777777" w:rsidTr="0000039F">
        <w:trPr>
          <w:gridAfter w:val="1"/>
          <w:wAfter w:w="63" w:type="dxa"/>
          <w:trHeight w:val="300"/>
        </w:trPr>
        <w:tc>
          <w:tcPr>
            <w:tcW w:w="1003" w:type="dxa"/>
            <w:vMerge/>
            <w:tcBorders>
              <w:left w:val="nil"/>
              <w:bottom w:val="single" w:sz="4" w:space="0" w:color="auto"/>
              <w:right w:val="nil"/>
            </w:tcBorders>
            <w:vAlign w:val="center"/>
          </w:tcPr>
          <w:p w14:paraId="1E158154"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98CEE79" w14:textId="6520C9C8"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3EA56B34" w14:textId="77777777" w:rsidR="001B6CFE" w:rsidRPr="001B6CFE" w:rsidRDefault="001B6CFE" w:rsidP="00DD42AA">
            <w:pPr>
              <w:spacing w:after="0" w:line="240" w:lineRule="auto"/>
              <w:jc w:val="right"/>
              <w:rPr>
                <w:lang w:eastAsia="en-AU"/>
              </w:rPr>
            </w:pPr>
            <w:r w:rsidRPr="001B6CFE">
              <w:rPr>
                <w:lang w:eastAsia="en-AU"/>
              </w:rPr>
              <w:t>-0.8</w:t>
            </w:r>
          </w:p>
        </w:tc>
        <w:tc>
          <w:tcPr>
            <w:tcW w:w="838" w:type="dxa"/>
            <w:gridSpan w:val="2"/>
            <w:tcBorders>
              <w:top w:val="nil"/>
              <w:left w:val="nil"/>
              <w:bottom w:val="single" w:sz="4" w:space="0" w:color="auto"/>
              <w:right w:val="nil"/>
            </w:tcBorders>
            <w:shd w:val="clear" w:color="auto" w:fill="auto"/>
            <w:noWrap/>
            <w:vAlign w:val="center"/>
            <w:hideMark/>
          </w:tcPr>
          <w:p w14:paraId="6B0E7C29" w14:textId="77777777" w:rsidR="001B6CFE" w:rsidRPr="001B6CFE" w:rsidRDefault="001B6CFE" w:rsidP="00DD42AA">
            <w:pPr>
              <w:spacing w:after="0" w:line="240" w:lineRule="auto"/>
              <w:jc w:val="right"/>
              <w:rPr>
                <w:lang w:eastAsia="en-AU"/>
              </w:rPr>
            </w:pPr>
            <w:r w:rsidRPr="001B6CFE">
              <w:rPr>
                <w:lang w:eastAsia="en-AU"/>
              </w:rPr>
              <w:t>-1.1</w:t>
            </w:r>
          </w:p>
        </w:tc>
        <w:tc>
          <w:tcPr>
            <w:tcW w:w="732" w:type="dxa"/>
            <w:gridSpan w:val="2"/>
            <w:tcBorders>
              <w:top w:val="nil"/>
              <w:left w:val="nil"/>
              <w:bottom w:val="single" w:sz="4" w:space="0" w:color="auto"/>
              <w:right w:val="nil"/>
            </w:tcBorders>
            <w:shd w:val="clear" w:color="auto" w:fill="auto"/>
            <w:noWrap/>
            <w:vAlign w:val="center"/>
            <w:hideMark/>
          </w:tcPr>
          <w:p w14:paraId="25BE1BAB"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single" w:sz="4" w:space="0" w:color="auto"/>
              <w:right w:val="nil"/>
            </w:tcBorders>
            <w:shd w:val="clear" w:color="auto" w:fill="auto"/>
            <w:noWrap/>
            <w:vAlign w:val="center"/>
            <w:hideMark/>
          </w:tcPr>
          <w:p w14:paraId="093842D2"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4E6821A5"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0BDF88FE" w14:textId="77777777" w:rsidR="001B6CFE" w:rsidRPr="001B6CFE" w:rsidRDefault="001B6CFE"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99727C8"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single" w:sz="4" w:space="0" w:color="auto"/>
              <w:right w:val="nil"/>
            </w:tcBorders>
            <w:shd w:val="clear" w:color="auto" w:fill="auto"/>
            <w:noWrap/>
            <w:vAlign w:val="center"/>
            <w:hideMark/>
          </w:tcPr>
          <w:p w14:paraId="56DDDD46" w14:textId="77777777" w:rsidR="001B6CFE" w:rsidRPr="001B6CFE" w:rsidRDefault="001B6CFE" w:rsidP="00DD42AA">
            <w:pPr>
              <w:spacing w:after="0" w:line="240" w:lineRule="auto"/>
              <w:jc w:val="right"/>
              <w:rPr>
                <w:lang w:eastAsia="en-AU"/>
              </w:rPr>
            </w:pPr>
            <w:r w:rsidRPr="001B6CFE">
              <w:rPr>
                <w:lang w:eastAsia="en-AU"/>
              </w:rPr>
              <w:t>55</w:t>
            </w:r>
          </w:p>
        </w:tc>
        <w:tc>
          <w:tcPr>
            <w:tcW w:w="791" w:type="dxa"/>
            <w:gridSpan w:val="2"/>
            <w:tcBorders>
              <w:top w:val="nil"/>
              <w:left w:val="nil"/>
              <w:bottom w:val="single" w:sz="4" w:space="0" w:color="auto"/>
              <w:right w:val="nil"/>
            </w:tcBorders>
            <w:shd w:val="clear" w:color="auto" w:fill="auto"/>
            <w:noWrap/>
            <w:vAlign w:val="center"/>
            <w:hideMark/>
          </w:tcPr>
          <w:p w14:paraId="187EBA6C" w14:textId="77777777" w:rsidR="001B6CFE" w:rsidRPr="001B6CFE" w:rsidRDefault="001B6CFE" w:rsidP="00DD42AA">
            <w:pPr>
              <w:spacing w:after="0" w:line="240" w:lineRule="auto"/>
              <w:jc w:val="right"/>
              <w:rPr>
                <w:lang w:eastAsia="en-AU"/>
              </w:rPr>
            </w:pPr>
            <w:r w:rsidRPr="001B6CFE">
              <w:rPr>
                <w:lang w:eastAsia="en-AU"/>
              </w:rPr>
              <w:t>60</w:t>
            </w:r>
          </w:p>
        </w:tc>
        <w:tc>
          <w:tcPr>
            <w:tcW w:w="595" w:type="dxa"/>
            <w:gridSpan w:val="2"/>
            <w:tcBorders>
              <w:top w:val="nil"/>
              <w:left w:val="nil"/>
              <w:bottom w:val="single" w:sz="4" w:space="0" w:color="auto"/>
              <w:right w:val="nil"/>
            </w:tcBorders>
            <w:shd w:val="clear" w:color="auto" w:fill="auto"/>
            <w:noWrap/>
            <w:vAlign w:val="center"/>
            <w:hideMark/>
          </w:tcPr>
          <w:p w14:paraId="50C27B9A" w14:textId="77777777" w:rsidR="001B6CFE" w:rsidRPr="001B6CFE" w:rsidRDefault="001B6CFE" w:rsidP="00DD42AA">
            <w:pPr>
              <w:spacing w:after="0" w:line="240" w:lineRule="auto"/>
              <w:jc w:val="right"/>
              <w:rPr>
                <w:lang w:eastAsia="en-AU"/>
              </w:rPr>
            </w:pPr>
            <w:r w:rsidRPr="001B6CFE">
              <w:rPr>
                <w:lang w:eastAsia="en-AU"/>
              </w:rPr>
              <w:t>11.8</w:t>
            </w:r>
          </w:p>
        </w:tc>
        <w:tc>
          <w:tcPr>
            <w:tcW w:w="591" w:type="dxa"/>
            <w:gridSpan w:val="2"/>
            <w:tcBorders>
              <w:top w:val="nil"/>
              <w:left w:val="nil"/>
              <w:bottom w:val="single" w:sz="4" w:space="0" w:color="auto"/>
              <w:right w:val="nil"/>
            </w:tcBorders>
            <w:shd w:val="clear" w:color="auto" w:fill="auto"/>
            <w:noWrap/>
            <w:vAlign w:val="center"/>
            <w:hideMark/>
          </w:tcPr>
          <w:p w14:paraId="500CAFE4" w14:textId="77777777" w:rsidR="001B6CFE" w:rsidRPr="001B6CFE" w:rsidRDefault="001B6CFE"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11C49BB7" w14:textId="77777777" w:rsidR="001B6CFE" w:rsidRPr="001B6CFE" w:rsidRDefault="001B6CFE" w:rsidP="00DD42AA">
            <w:pPr>
              <w:spacing w:after="0" w:line="240" w:lineRule="auto"/>
              <w:jc w:val="right"/>
              <w:rPr>
                <w:lang w:eastAsia="en-AU"/>
              </w:rPr>
            </w:pPr>
            <w:r w:rsidRPr="001B6CFE">
              <w:rPr>
                <w:lang w:eastAsia="en-AU"/>
              </w:rPr>
              <w:t>11.8</w:t>
            </w:r>
          </w:p>
        </w:tc>
        <w:tc>
          <w:tcPr>
            <w:tcW w:w="774" w:type="dxa"/>
            <w:gridSpan w:val="2"/>
            <w:tcBorders>
              <w:top w:val="nil"/>
              <w:left w:val="nil"/>
              <w:bottom w:val="single" w:sz="4" w:space="0" w:color="auto"/>
              <w:right w:val="nil"/>
            </w:tcBorders>
            <w:shd w:val="clear" w:color="auto" w:fill="auto"/>
            <w:noWrap/>
            <w:vAlign w:val="center"/>
            <w:hideMark/>
          </w:tcPr>
          <w:p w14:paraId="3E9685CF" w14:textId="77777777" w:rsidR="001B6CFE" w:rsidRPr="001B6CFE" w:rsidRDefault="001B6CFE" w:rsidP="00DD42AA">
            <w:pPr>
              <w:spacing w:after="0" w:line="240" w:lineRule="auto"/>
              <w:jc w:val="right"/>
              <w:rPr>
                <w:lang w:eastAsia="en-AU"/>
              </w:rPr>
            </w:pPr>
            <w:r w:rsidRPr="001B6CFE">
              <w:rPr>
                <w:lang w:eastAsia="en-AU"/>
              </w:rPr>
              <w:t>-1.9</w:t>
            </w:r>
          </w:p>
        </w:tc>
        <w:tc>
          <w:tcPr>
            <w:tcW w:w="766" w:type="dxa"/>
            <w:gridSpan w:val="2"/>
            <w:tcBorders>
              <w:top w:val="nil"/>
              <w:left w:val="nil"/>
              <w:bottom w:val="single" w:sz="4" w:space="0" w:color="auto"/>
              <w:right w:val="nil"/>
            </w:tcBorders>
            <w:shd w:val="clear" w:color="auto" w:fill="auto"/>
            <w:noWrap/>
            <w:vAlign w:val="center"/>
            <w:hideMark/>
          </w:tcPr>
          <w:p w14:paraId="2F98373C" w14:textId="77777777" w:rsidR="001B6CFE" w:rsidRPr="001B6CFE" w:rsidRDefault="001B6CFE" w:rsidP="00DD42AA">
            <w:pPr>
              <w:spacing w:after="0" w:line="240" w:lineRule="auto"/>
              <w:jc w:val="right"/>
              <w:rPr>
                <w:lang w:eastAsia="en-AU"/>
              </w:rPr>
            </w:pPr>
            <w:r w:rsidRPr="001B6CFE">
              <w:rPr>
                <w:lang w:eastAsia="en-AU"/>
              </w:rPr>
              <w:t>-2.7</w:t>
            </w:r>
          </w:p>
        </w:tc>
        <w:tc>
          <w:tcPr>
            <w:tcW w:w="865" w:type="dxa"/>
            <w:gridSpan w:val="2"/>
            <w:tcBorders>
              <w:top w:val="nil"/>
              <w:left w:val="nil"/>
              <w:bottom w:val="single" w:sz="4" w:space="0" w:color="auto"/>
              <w:right w:val="nil"/>
            </w:tcBorders>
            <w:shd w:val="clear" w:color="auto" w:fill="auto"/>
            <w:noWrap/>
            <w:vAlign w:val="center"/>
            <w:hideMark/>
          </w:tcPr>
          <w:p w14:paraId="7D8BB4E3" w14:textId="77777777" w:rsidR="001B6CFE" w:rsidRPr="001B6CFE" w:rsidRDefault="001B6CFE" w:rsidP="00DD42AA">
            <w:pPr>
              <w:spacing w:after="0" w:line="240" w:lineRule="auto"/>
              <w:jc w:val="right"/>
              <w:rPr>
                <w:lang w:eastAsia="en-AU"/>
              </w:rPr>
            </w:pPr>
            <w:r w:rsidRPr="001B6CFE">
              <w:rPr>
                <w:lang w:eastAsia="en-AU"/>
              </w:rPr>
              <w:t>-4.0</w:t>
            </w:r>
          </w:p>
        </w:tc>
        <w:tc>
          <w:tcPr>
            <w:tcW w:w="551" w:type="dxa"/>
            <w:gridSpan w:val="2"/>
            <w:tcBorders>
              <w:top w:val="nil"/>
              <w:left w:val="nil"/>
              <w:bottom w:val="single" w:sz="4" w:space="0" w:color="auto"/>
              <w:right w:val="nil"/>
            </w:tcBorders>
            <w:shd w:val="clear" w:color="auto" w:fill="auto"/>
            <w:noWrap/>
            <w:vAlign w:val="bottom"/>
            <w:hideMark/>
          </w:tcPr>
          <w:p w14:paraId="73A75C3A"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7FD4E1CD"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67F4017" w14:textId="1E912414" w:rsidR="00DD42AA" w:rsidRPr="001B6CFE" w:rsidRDefault="00DD42AA" w:rsidP="00DD42A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297B303C" w14:textId="33561B3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75F6271D" w14:textId="77777777" w:rsidR="00DD42AA" w:rsidRPr="001B6CFE" w:rsidRDefault="00DD42AA" w:rsidP="00DD42AA">
            <w:pPr>
              <w:spacing w:after="0" w:line="240" w:lineRule="auto"/>
              <w:jc w:val="right"/>
              <w:rPr>
                <w:lang w:eastAsia="en-AU"/>
              </w:rPr>
            </w:pPr>
            <w:r w:rsidRPr="001B6CFE">
              <w:rPr>
                <w:lang w:eastAsia="en-AU"/>
              </w:rPr>
              <w:t>59.9</w:t>
            </w:r>
          </w:p>
        </w:tc>
        <w:tc>
          <w:tcPr>
            <w:tcW w:w="838" w:type="dxa"/>
            <w:gridSpan w:val="2"/>
            <w:tcBorders>
              <w:top w:val="single" w:sz="4" w:space="0" w:color="auto"/>
              <w:left w:val="nil"/>
              <w:bottom w:val="nil"/>
              <w:right w:val="nil"/>
            </w:tcBorders>
            <w:shd w:val="clear" w:color="auto" w:fill="auto"/>
            <w:noWrap/>
            <w:vAlign w:val="center"/>
            <w:hideMark/>
          </w:tcPr>
          <w:p w14:paraId="7F478203" w14:textId="77777777" w:rsidR="00DD42AA" w:rsidRPr="001B6CFE" w:rsidRDefault="00DD42AA" w:rsidP="00DD42AA">
            <w:pPr>
              <w:spacing w:after="0" w:line="240" w:lineRule="auto"/>
              <w:jc w:val="right"/>
              <w:rPr>
                <w:lang w:eastAsia="en-AU"/>
              </w:rPr>
            </w:pPr>
            <w:r w:rsidRPr="001B6CFE">
              <w:rPr>
                <w:lang w:eastAsia="en-AU"/>
              </w:rPr>
              <w:t>59.6</w:t>
            </w:r>
          </w:p>
        </w:tc>
        <w:tc>
          <w:tcPr>
            <w:tcW w:w="732" w:type="dxa"/>
            <w:gridSpan w:val="2"/>
            <w:tcBorders>
              <w:top w:val="single" w:sz="4" w:space="0" w:color="auto"/>
              <w:left w:val="nil"/>
              <w:bottom w:val="nil"/>
              <w:right w:val="nil"/>
            </w:tcBorders>
            <w:shd w:val="clear" w:color="auto" w:fill="auto"/>
            <w:noWrap/>
            <w:vAlign w:val="center"/>
            <w:hideMark/>
          </w:tcPr>
          <w:p w14:paraId="75539E4E" w14:textId="77777777" w:rsidR="00DD42AA" w:rsidRPr="001B6CFE" w:rsidRDefault="00DD42AA" w:rsidP="00DD42AA">
            <w:pPr>
              <w:spacing w:after="0" w:line="240" w:lineRule="auto"/>
              <w:jc w:val="right"/>
              <w:rPr>
                <w:lang w:eastAsia="en-AU"/>
              </w:rPr>
            </w:pPr>
            <w:r w:rsidRPr="001B6CFE">
              <w:rPr>
                <w:lang w:eastAsia="en-AU"/>
              </w:rPr>
              <w:t>59.8</w:t>
            </w:r>
          </w:p>
        </w:tc>
        <w:tc>
          <w:tcPr>
            <w:tcW w:w="909" w:type="dxa"/>
            <w:gridSpan w:val="2"/>
            <w:tcBorders>
              <w:top w:val="single" w:sz="4" w:space="0" w:color="auto"/>
              <w:left w:val="nil"/>
              <w:bottom w:val="nil"/>
              <w:right w:val="nil"/>
            </w:tcBorders>
            <w:shd w:val="clear" w:color="auto" w:fill="auto"/>
            <w:noWrap/>
            <w:vAlign w:val="center"/>
            <w:hideMark/>
          </w:tcPr>
          <w:p w14:paraId="23ED01DC" w14:textId="77777777" w:rsidR="00DD42AA" w:rsidRPr="001B6CFE" w:rsidRDefault="00DD42AA" w:rsidP="00DD42AA">
            <w:pPr>
              <w:spacing w:after="0" w:line="240" w:lineRule="auto"/>
              <w:jc w:val="right"/>
              <w:rPr>
                <w:lang w:eastAsia="en-AU"/>
              </w:rPr>
            </w:pPr>
            <w:r w:rsidRPr="001B6CFE">
              <w:rPr>
                <w:lang w:eastAsia="en-AU"/>
              </w:rPr>
              <w:t>54</w:t>
            </w:r>
          </w:p>
        </w:tc>
        <w:tc>
          <w:tcPr>
            <w:tcW w:w="909" w:type="dxa"/>
            <w:gridSpan w:val="2"/>
            <w:tcBorders>
              <w:top w:val="single" w:sz="4" w:space="0" w:color="auto"/>
              <w:left w:val="nil"/>
              <w:bottom w:val="nil"/>
              <w:right w:val="nil"/>
            </w:tcBorders>
            <w:shd w:val="clear" w:color="auto" w:fill="auto"/>
            <w:noWrap/>
            <w:vAlign w:val="center"/>
            <w:hideMark/>
          </w:tcPr>
          <w:p w14:paraId="566D2193" w14:textId="77777777" w:rsidR="00DD42AA" w:rsidRPr="001B6CFE" w:rsidRDefault="00DD42AA" w:rsidP="00DD42AA">
            <w:pPr>
              <w:spacing w:after="0" w:line="240" w:lineRule="auto"/>
              <w:jc w:val="right"/>
              <w:rPr>
                <w:lang w:eastAsia="en-AU"/>
              </w:rPr>
            </w:pPr>
            <w:r w:rsidRPr="001B6CFE">
              <w:rPr>
                <w:lang w:eastAsia="en-AU"/>
              </w:rPr>
              <w:t>55</w:t>
            </w:r>
          </w:p>
        </w:tc>
        <w:tc>
          <w:tcPr>
            <w:tcW w:w="909" w:type="dxa"/>
            <w:gridSpan w:val="2"/>
            <w:tcBorders>
              <w:top w:val="single" w:sz="4" w:space="0" w:color="auto"/>
              <w:left w:val="nil"/>
              <w:bottom w:val="nil"/>
              <w:right w:val="nil"/>
            </w:tcBorders>
            <w:shd w:val="clear" w:color="auto" w:fill="auto"/>
            <w:noWrap/>
            <w:vAlign w:val="center"/>
            <w:hideMark/>
          </w:tcPr>
          <w:p w14:paraId="33ADD746" w14:textId="77777777" w:rsidR="00DD42AA" w:rsidRPr="001B6CFE" w:rsidRDefault="00DD42AA" w:rsidP="00DD42AA">
            <w:pPr>
              <w:spacing w:after="0" w:line="240" w:lineRule="auto"/>
              <w:jc w:val="right"/>
              <w:rPr>
                <w:lang w:eastAsia="en-AU"/>
              </w:rPr>
            </w:pPr>
            <w:r w:rsidRPr="001B6CFE">
              <w:rPr>
                <w:lang w:eastAsia="en-AU"/>
              </w:rPr>
              <w:t>54</w:t>
            </w:r>
          </w:p>
        </w:tc>
        <w:tc>
          <w:tcPr>
            <w:tcW w:w="791" w:type="dxa"/>
            <w:gridSpan w:val="2"/>
            <w:tcBorders>
              <w:top w:val="single" w:sz="4" w:space="0" w:color="auto"/>
              <w:left w:val="nil"/>
              <w:bottom w:val="nil"/>
              <w:right w:val="nil"/>
            </w:tcBorders>
            <w:shd w:val="clear" w:color="auto" w:fill="auto"/>
            <w:noWrap/>
            <w:vAlign w:val="center"/>
            <w:hideMark/>
          </w:tcPr>
          <w:p w14:paraId="2F286E39" w14:textId="77777777" w:rsidR="00DD42AA" w:rsidRPr="001B6CFE" w:rsidRDefault="00DD42AA" w:rsidP="00DD42AA">
            <w:pPr>
              <w:spacing w:after="0" w:line="240" w:lineRule="auto"/>
              <w:jc w:val="right"/>
              <w:rPr>
                <w:lang w:eastAsia="en-AU"/>
              </w:rPr>
            </w:pPr>
            <w:r w:rsidRPr="001B6CFE">
              <w:rPr>
                <w:lang w:eastAsia="en-AU"/>
              </w:rPr>
              <w:t>132</w:t>
            </w:r>
          </w:p>
        </w:tc>
        <w:tc>
          <w:tcPr>
            <w:tcW w:w="791" w:type="dxa"/>
            <w:gridSpan w:val="2"/>
            <w:tcBorders>
              <w:top w:val="single" w:sz="4" w:space="0" w:color="auto"/>
              <w:left w:val="nil"/>
              <w:bottom w:val="nil"/>
              <w:right w:val="nil"/>
            </w:tcBorders>
            <w:shd w:val="clear" w:color="auto" w:fill="auto"/>
            <w:noWrap/>
            <w:vAlign w:val="center"/>
            <w:hideMark/>
          </w:tcPr>
          <w:p w14:paraId="3D1959B9" w14:textId="77777777" w:rsidR="00DD42AA" w:rsidRPr="001B6CFE" w:rsidRDefault="00DD42AA" w:rsidP="00DD42AA">
            <w:pPr>
              <w:spacing w:after="0" w:line="240" w:lineRule="auto"/>
              <w:jc w:val="right"/>
              <w:rPr>
                <w:lang w:eastAsia="en-AU"/>
              </w:rPr>
            </w:pPr>
            <w:r w:rsidRPr="001B6CFE">
              <w:rPr>
                <w:lang w:eastAsia="en-AU"/>
              </w:rPr>
              <w:t>126</w:t>
            </w:r>
          </w:p>
        </w:tc>
        <w:tc>
          <w:tcPr>
            <w:tcW w:w="791" w:type="dxa"/>
            <w:gridSpan w:val="2"/>
            <w:tcBorders>
              <w:top w:val="single" w:sz="4" w:space="0" w:color="auto"/>
              <w:left w:val="nil"/>
              <w:bottom w:val="nil"/>
              <w:right w:val="nil"/>
            </w:tcBorders>
            <w:shd w:val="clear" w:color="auto" w:fill="auto"/>
            <w:noWrap/>
            <w:vAlign w:val="center"/>
            <w:hideMark/>
          </w:tcPr>
          <w:p w14:paraId="1093DFF5" w14:textId="77777777" w:rsidR="00DD42AA" w:rsidRPr="001B6CFE" w:rsidRDefault="00DD42AA" w:rsidP="00DD42AA">
            <w:pPr>
              <w:spacing w:after="0" w:line="240" w:lineRule="auto"/>
              <w:jc w:val="right"/>
              <w:rPr>
                <w:lang w:eastAsia="en-AU"/>
              </w:rPr>
            </w:pPr>
            <w:r w:rsidRPr="001B6CFE">
              <w:rPr>
                <w:lang w:eastAsia="en-AU"/>
              </w:rPr>
              <w:t>116</w:t>
            </w:r>
          </w:p>
        </w:tc>
        <w:tc>
          <w:tcPr>
            <w:tcW w:w="595" w:type="dxa"/>
            <w:gridSpan w:val="2"/>
            <w:tcBorders>
              <w:top w:val="single" w:sz="4" w:space="0" w:color="auto"/>
              <w:left w:val="nil"/>
              <w:bottom w:val="nil"/>
              <w:right w:val="nil"/>
            </w:tcBorders>
            <w:shd w:val="clear" w:color="auto" w:fill="auto"/>
            <w:noWrap/>
            <w:vAlign w:val="center"/>
            <w:hideMark/>
          </w:tcPr>
          <w:p w14:paraId="14037400" w14:textId="77777777" w:rsidR="00DD42AA" w:rsidRPr="001B6CFE" w:rsidRDefault="00DD42AA" w:rsidP="00DD42AA">
            <w:pPr>
              <w:spacing w:after="0" w:line="240" w:lineRule="auto"/>
              <w:jc w:val="right"/>
              <w:rPr>
                <w:lang w:eastAsia="en-AU"/>
              </w:rPr>
            </w:pPr>
            <w:r w:rsidRPr="001B6CFE">
              <w:rPr>
                <w:lang w:eastAsia="en-AU"/>
              </w:rPr>
              <w:t>24.9</w:t>
            </w:r>
          </w:p>
        </w:tc>
        <w:tc>
          <w:tcPr>
            <w:tcW w:w="591" w:type="dxa"/>
            <w:gridSpan w:val="2"/>
            <w:tcBorders>
              <w:top w:val="single" w:sz="4" w:space="0" w:color="auto"/>
              <w:left w:val="nil"/>
              <w:bottom w:val="nil"/>
              <w:right w:val="nil"/>
            </w:tcBorders>
            <w:shd w:val="clear" w:color="auto" w:fill="auto"/>
            <w:noWrap/>
            <w:vAlign w:val="center"/>
            <w:hideMark/>
          </w:tcPr>
          <w:p w14:paraId="6385EE1A" w14:textId="77777777" w:rsidR="00DD42AA" w:rsidRPr="001B6CFE" w:rsidRDefault="00DD42AA" w:rsidP="00DD42AA">
            <w:pPr>
              <w:spacing w:after="0" w:line="240" w:lineRule="auto"/>
              <w:jc w:val="right"/>
              <w:rPr>
                <w:lang w:eastAsia="en-AU"/>
              </w:rPr>
            </w:pPr>
            <w:r w:rsidRPr="001B6CFE">
              <w:rPr>
                <w:lang w:eastAsia="en-AU"/>
              </w:rPr>
              <w:t>24.8</w:t>
            </w:r>
          </w:p>
        </w:tc>
        <w:tc>
          <w:tcPr>
            <w:tcW w:w="657" w:type="dxa"/>
            <w:gridSpan w:val="2"/>
            <w:tcBorders>
              <w:top w:val="single" w:sz="4" w:space="0" w:color="auto"/>
              <w:left w:val="nil"/>
              <w:bottom w:val="nil"/>
              <w:right w:val="nil"/>
            </w:tcBorders>
            <w:shd w:val="clear" w:color="auto" w:fill="auto"/>
            <w:noWrap/>
            <w:vAlign w:val="center"/>
            <w:hideMark/>
          </w:tcPr>
          <w:p w14:paraId="240C4DF0" w14:textId="77777777" w:rsidR="00DD42AA" w:rsidRPr="001B6CFE" w:rsidRDefault="00DD42AA" w:rsidP="00DD42AA">
            <w:pPr>
              <w:spacing w:after="0" w:line="240" w:lineRule="auto"/>
              <w:jc w:val="right"/>
              <w:rPr>
                <w:lang w:eastAsia="en-AU"/>
              </w:rPr>
            </w:pPr>
            <w:r w:rsidRPr="001B6CFE">
              <w:rPr>
                <w:lang w:eastAsia="en-AU"/>
              </w:rPr>
              <w:t>23.2</w:t>
            </w:r>
          </w:p>
        </w:tc>
        <w:tc>
          <w:tcPr>
            <w:tcW w:w="774" w:type="dxa"/>
            <w:gridSpan w:val="2"/>
            <w:tcBorders>
              <w:top w:val="single" w:sz="4" w:space="0" w:color="auto"/>
              <w:left w:val="nil"/>
              <w:bottom w:val="nil"/>
              <w:right w:val="nil"/>
            </w:tcBorders>
            <w:shd w:val="clear" w:color="auto" w:fill="auto"/>
            <w:noWrap/>
            <w:vAlign w:val="center"/>
            <w:hideMark/>
          </w:tcPr>
          <w:p w14:paraId="0716B8A6" w14:textId="77777777" w:rsidR="00DD42AA" w:rsidRPr="001B6CFE" w:rsidRDefault="00DD42AA" w:rsidP="00DD42AA">
            <w:pPr>
              <w:spacing w:after="0" w:line="240" w:lineRule="auto"/>
              <w:jc w:val="right"/>
              <w:rPr>
                <w:lang w:eastAsia="en-AU"/>
              </w:rPr>
            </w:pPr>
            <w:r w:rsidRPr="001B6CFE">
              <w:rPr>
                <w:lang w:eastAsia="en-AU"/>
              </w:rPr>
              <w:t>144.3</w:t>
            </w:r>
          </w:p>
        </w:tc>
        <w:tc>
          <w:tcPr>
            <w:tcW w:w="766" w:type="dxa"/>
            <w:gridSpan w:val="2"/>
            <w:tcBorders>
              <w:top w:val="single" w:sz="4" w:space="0" w:color="auto"/>
              <w:left w:val="nil"/>
              <w:bottom w:val="nil"/>
              <w:right w:val="nil"/>
            </w:tcBorders>
            <w:shd w:val="clear" w:color="auto" w:fill="auto"/>
            <w:noWrap/>
            <w:vAlign w:val="center"/>
            <w:hideMark/>
          </w:tcPr>
          <w:p w14:paraId="0DB65E39" w14:textId="77777777" w:rsidR="00DD42AA" w:rsidRPr="001B6CFE" w:rsidRDefault="00DD42AA" w:rsidP="00DD42AA">
            <w:pPr>
              <w:spacing w:after="0" w:line="240" w:lineRule="auto"/>
              <w:jc w:val="right"/>
              <w:rPr>
                <w:lang w:eastAsia="en-AU"/>
              </w:rPr>
            </w:pPr>
            <w:r w:rsidRPr="001B6CFE">
              <w:rPr>
                <w:lang w:eastAsia="en-AU"/>
              </w:rPr>
              <w:t>143.4</w:t>
            </w:r>
          </w:p>
        </w:tc>
        <w:tc>
          <w:tcPr>
            <w:tcW w:w="865" w:type="dxa"/>
            <w:gridSpan w:val="2"/>
            <w:tcBorders>
              <w:top w:val="single" w:sz="4" w:space="0" w:color="auto"/>
              <w:left w:val="nil"/>
              <w:bottom w:val="nil"/>
              <w:right w:val="nil"/>
            </w:tcBorders>
            <w:shd w:val="clear" w:color="auto" w:fill="auto"/>
            <w:noWrap/>
            <w:vAlign w:val="center"/>
            <w:hideMark/>
          </w:tcPr>
          <w:p w14:paraId="284960BD" w14:textId="77777777" w:rsidR="00DD42AA" w:rsidRPr="001B6CFE" w:rsidRDefault="00DD42AA" w:rsidP="00DD42AA">
            <w:pPr>
              <w:spacing w:after="0" w:line="240" w:lineRule="auto"/>
              <w:jc w:val="right"/>
              <w:rPr>
                <w:lang w:eastAsia="en-AU"/>
              </w:rPr>
            </w:pPr>
            <w:r w:rsidRPr="001B6CFE">
              <w:rPr>
                <w:lang w:eastAsia="en-AU"/>
              </w:rPr>
              <w:t>144.0</w:t>
            </w:r>
          </w:p>
        </w:tc>
        <w:tc>
          <w:tcPr>
            <w:tcW w:w="551" w:type="dxa"/>
            <w:gridSpan w:val="2"/>
            <w:tcBorders>
              <w:top w:val="single" w:sz="4" w:space="0" w:color="auto"/>
              <w:left w:val="nil"/>
              <w:bottom w:val="nil"/>
              <w:right w:val="nil"/>
            </w:tcBorders>
            <w:shd w:val="clear" w:color="auto" w:fill="auto"/>
            <w:noWrap/>
            <w:vAlign w:val="bottom"/>
            <w:hideMark/>
          </w:tcPr>
          <w:p w14:paraId="2210F6B2" w14:textId="77777777" w:rsidR="00DD42AA" w:rsidRPr="001B6CFE" w:rsidRDefault="00DD42AA" w:rsidP="00DD42AA">
            <w:pPr>
              <w:spacing w:after="0" w:line="240" w:lineRule="auto"/>
              <w:rPr>
                <w:lang w:eastAsia="en-AU"/>
              </w:rPr>
            </w:pPr>
          </w:p>
        </w:tc>
      </w:tr>
      <w:tr w:rsidR="001207FA" w:rsidRPr="001B6CFE" w14:paraId="5634B26E" w14:textId="77777777" w:rsidTr="0000039F">
        <w:trPr>
          <w:gridAfter w:val="1"/>
          <w:wAfter w:w="63" w:type="dxa"/>
          <w:trHeight w:val="300"/>
        </w:trPr>
        <w:tc>
          <w:tcPr>
            <w:tcW w:w="1003" w:type="dxa"/>
            <w:vMerge/>
            <w:tcBorders>
              <w:left w:val="nil"/>
              <w:right w:val="nil"/>
            </w:tcBorders>
            <w:vAlign w:val="center"/>
          </w:tcPr>
          <w:p w14:paraId="1E9559A9"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4E77F31" w14:textId="0960087F"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60074F3E" w14:textId="77777777" w:rsidR="00DD42AA" w:rsidRPr="001B6CFE" w:rsidRDefault="00DD42AA" w:rsidP="00DD42AA">
            <w:pPr>
              <w:spacing w:after="0" w:line="240" w:lineRule="auto"/>
              <w:jc w:val="right"/>
              <w:rPr>
                <w:lang w:eastAsia="en-AU"/>
              </w:rPr>
            </w:pPr>
            <w:r w:rsidRPr="001B6CFE">
              <w:rPr>
                <w:lang w:eastAsia="en-AU"/>
              </w:rPr>
              <w:t>31.2</w:t>
            </w:r>
          </w:p>
        </w:tc>
        <w:tc>
          <w:tcPr>
            <w:tcW w:w="838" w:type="dxa"/>
            <w:gridSpan w:val="2"/>
            <w:tcBorders>
              <w:top w:val="nil"/>
              <w:left w:val="nil"/>
              <w:bottom w:val="nil"/>
              <w:right w:val="nil"/>
            </w:tcBorders>
            <w:shd w:val="clear" w:color="auto" w:fill="auto"/>
            <w:noWrap/>
            <w:vAlign w:val="center"/>
            <w:hideMark/>
          </w:tcPr>
          <w:p w14:paraId="1377F291" w14:textId="77777777" w:rsidR="00DD42AA" w:rsidRPr="001B6CFE" w:rsidRDefault="00DD42AA" w:rsidP="00DD42AA">
            <w:pPr>
              <w:spacing w:after="0" w:line="240" w:lineRule="auto"/>
              <w:jc w:val="right"/>
              <w:rPr>
                <w:lang w:eastAsia="en-AU"/>
              </w:rPr>
            </w:pPr>
            <w:r w:rsidRPr="001B6CFE">
              <w:rPr>
                <w:lang w:eastAsia="en-AU"/>
              </w:rPr>
              <w:t>28.9</w:t>
            </w:r>
          </w:p>
        </w:tc>
        <w:tc>
          <w:tcPr>
            <w:tcW w:w="732" w:type="dxa"/>
            <w:gridSpan w:val="2"/>
            <w:tcBorders>
              <w:top w:val="nil"/>
              <w:left w:val="nil"/>
              <w:bottom w:val="nil"/>
              <w:right w:val="nil"/>
            </w:tcBorders>
            <w:shd w:val="clear" w:color="auto" w:fill="auto"/>
            <w:noWrap/>
            <w:vAlign w:val="center"/>
            <w:hideMark/>
          </w:tcPr>
          <w:p w14:paraId="7BA14D82" w14:textId="77777777" w:rsidR="00DD42AA" w:rsidRPr="001B6CFE" w:rsidRDefault="00DD42AA"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76277433" w14:textId="77777777" w:rsidR="00DD42AA" w:rsidRPr="001B6CFE" w:rsidRDefault="00DD42AA"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62A1D205" w14:textId="77777777" w:rsidR="00DD42AA" w:rsidRPr="001B6CFE" w:rsidRDefault="00DD42AA" w:rsidP="00DD42AA">
            <w:pPr>
              <w:spacing w:after="0" w:line="240" w:lineRule="auto"/>
              <w:jc w:val="right"/>
              <w:rPr>
                <w:lang w:eastAsia="en-AU"/>
              </w:rPr>
            </w:pPr>
            <w:r w:rsidRPr="001B6CFE">
              <w:rPr>
                <w:lang w:eastAsia="en-AU"/>
              </w:rPr>
              <w:t>26</w:t>
            </w:r>
          </w:p>
        </w:tc>
        <w:tc>
          <w:tcPr>
            <w:tcW w:w="909" w:type="dxa"/>
            <w:gridSpan w:val="2"/>
            <w:tcBorders>
              <w:top w:val="nil"/>
              <w:left w:val="nil"/>
              <w:bottom w:val="nil"/>
              <w:right w:val="nil"/>
            </w:tcBorders>
            <w:shd w:val="clear" w:color="auto" w:fill="auto"/>
            <w:noWrap/>
            <w:vAlign w:val="center"/>
            <w:hideMark/>
          </w:tcPr>
          <w:p w14:paraId="7502EFA4" w14:textId="77777777" w:rsidR="00DD42AA" w:rsidRPr="001B6CFE" w:rsidRDefault="00DD42AA" w:rsidP="00DD42AA">
            <w:pPr>
              <w:spacing w:after="0" w:line="240" w:lineRule="auto"/>
              <w:jc w:val="right"/>
              <w:rPr>
                <w:lang w:eastAsia="en-AU"/>
              </w:rPr>
            </w:pPr>
            <w:r w:rsidRPr="001B6CFE">
              <w:rPr>
                <w:lang w:eastAsia="en-AU"/>
              </w:rPr>
              <w:t>29</w:t>
            </w:r>
          </w:p>
        </w:tc>
        <w:tc>
          <w:tcPr>
            <w:tcW w:w="791" w:type="dxa"/>
            <w:gridSpan w:val="2"/>
            <w:tcBorders>
              <w:top w:val="nil"/>
              <w:left w:val="nil"/>
              <w:bottom w:val="nil"/>
              <w:right w:val="nil"/>
            </w:tcBorders>
            <w:shd w:val="clear" w:color="auto" w:fill="auto"/>
            <w:noWrap/>
            <w:vAlign w:val="center"/>
            <w:hideMark/>
          </w:tcPr>
          <w:p w14:paraId="0CB06104" w14:textId="77777777" w:rsidR="00DD42AA" w:rsidRPr="001B6CFE" w:rsidRDefault="00DD42AA" w:rsidP="00DD42AA">
            <w:pPr>
              <w:spacing w:after="0" w:line="240" w:lineRule="auto"/>
              <w:jc w:val="right"/>
              <w:rPr>
                <w:lang w:eastAsia="en-AU"/>
              </w:rPr>
            </w:pPr>
            <w:r w:rsidRPr="001B6CFE">
              <w:rPr>
                <w:lang w:eastAsia="en-AU"/>
              </w:rPr>
              <w:t>103</w:t>
            </w:r>
          </w:p>
        </w:tc>
        <w:tc>
          <w:tcPr>
            <w:tcW w:w="791" w:type="dxa"/>
            <w:gridSpan w:val="2"/>
            <w:tcBorders>
              <w:top w:val="nil"/>
              <w:left w:val="nil"/>
              <w:bottom w:val="nil"/>
              <w:right w:val="nil"/>
            </w:tcBorders>
            <w:shd w:val="clear" w:color="auto" w:fill="auto"/>
            <w:noWrap/>
            <w:vAlign w:val="center"/>
            <w:hideMark/>
          </w:tcPr>
          <w:p w14:paraId="6586826F" w14:textId="77777777" w:rsidR="00DD42AA" w:rsidRPr="001B6CFE" w:rsidRDefault="00DD42AA" w:rsidP="00DD42AA">
            <w:pPr>
              <w:spacing w:after="0" w:line="240" w:lineRule="auto"/>
              <w:jc w:val="right"/>
              <w:rPr>
                <w:lang w:eastAsia="en-AU"/>
              </w:rPr>
            </w:pPr>
            <w:r w:rsidRPr="001B6CFE">
              <w:rPr>
                <w:lang w:eastAsia="en-AU"/>
              </w:rPr>
              <w:t>90</w:t>
            </w:r>
          </w:p>
        </w:tc>
        <w:tc>
          <w:tcPr>
            <w:tcW w:w="791" w:type="dxa"/>
            <w:gridSpan w:val="2"/>
            <w:tcBorders>
              <w:top w:val="nil"/>
              <w:left w:val="nil"/>
              <w:bottom w:val="nil"/>
              <w:right w:val="nil"/>
            </w:tcBorders>
            <w:shd w:val="clear" w:color="auto" w:fill="auto"/>
            <w:noWrap/>
            <w:vAlign w:val="center"/>
            <w:hideMark/>
          </w:tcPr>
          <w:p w14:paraId="7446CE10" w14:textId="77777777" w:rsidR="00DD42AA" w:rsidRPr="001B6CFE" w:rsidRDefault="00DD42AA" w:rsidP="00DD42AA">
            <w:pPr>
              <w:spacing w:after="0" w:line="240" w:lineRule="auto"/>
              <w:jc w:val="right"/>
              <w:rPr>
                <w:lang w:eastAsia="en-AU"/>
              </w:rPr>
            </w:pPr>
            <w:r w:rsidRPr="001B6CFE">
              <w:rPr>
                <w:lang w:eastAsia="en-AU"/>
              </w:rPr>
              <w:t>93</w:t>
            </w:r>
          </w:p>
        </w:tc>
        <w:tc>
          <w:tcPr>
            <w:tcW w:w="595" w:type="dxa"/>
            <w:gridSpan w:val="2"/>
            <w:tcBorders>
              <w:top w:val="nil"/>
              <w:left w:val="nil"/>
              <w:bottom w:val="nil"/>
              <w:right w:val="nil"/>
            </w:tcBorders>
            <w:shd w:val="clear" w:color="auto" w:fill="auto"/>
            <w:noWrap/>
            <w:vAlign w:val="center"/>
            <w:hideMark/>
          </w:tcPr>
          <w:p w14:paraId="5B5C31AC" w14:textId="77777777" w:rsidR="00DD42AA" w:rsidRPr="001B6CFE" w:rsidRDefault="00DD42AA" w:rsidP="00DD42AA">
            <w:pPr>
              <w:spacing w:after="0" w:line="240" w:lineRule="auto"/>
              <w:jc w:val="right"/>
              <w:rPr>
                <w:lang w:eastAsia="en-AU"/>
              </w:rPr>
            </w:pPr>
            <w:r w:rsidRPr="001B6CFE">
              <w:rPr>
                <w:lang w:eastAsia="en-AU"/>
              </w:rPr>
              <w:t>18.8</w:t>
            </w:r>
          </w:p>
        </w:tc>
        <w:tc>
          <w:tcPr>
            <w:tcW w:w="591" w:type="dxa"/>
            <w:gridSpan w:val="2"/>
            <w:tcBorders>
              <w:top w:val="nil"/>
              <w:left w:val="nil"/>
              <w:bottom w:val="nil"/>
              <w:right w:val="nil"/>
            </w:tcBorders>
            <w:shd w:val="clear" w:color="auto" w:fill="auto"/>
            <w:noWrap/>
            <w:vAlign w:val="center"/>
            <w:hideMark/>
          </w:tcPr>
          <w:p w14:paraId="7AEA890B" w14:textId="77777777" w:rsidR="00DD42AA" w:rsidRPr="001B6CFE" w:rsidRDefault="00DD42AA" w:rsidP="00DD42AA">
            <w:pPr>
              <w:spacing w:after="0" w:line="240" w:lineRule="auto"/>
              <w:jc w:val="right"/>
              <w:rPr>
                <w:lang w:eastAsia="en-AU"/>
              </w:rPr>
            </w:pPr>
            <w:r w:rsidRPr="001B6CFE">
              <w:rPr>
                <w:lang w:eastAsia="en-AU"/>
              </w:rPr>
              <w:t>16.0</w:t>
            </w:r>
          </w:p>
        </w:tc>
        <w:tc>
          <w:tcPr>
            <w:tcW w:w="657" w:type="dxa"/>
            <w:gridSpan w:val="2"/>
            <w:tcBorders>
              <w:top w:val="nil"/>
              <w:left w:val="nil"/>
              <w:bottom w:val="nil"/>
              <w:right w:val="nil"/>
            </w:tcBorders>
            <w:shd w:val="clear" w:color="auto" w:fill="auto"/>
            <w:noWrap/>
            <w:vAlign w:val="center"/>
            <w:hideMark/>
          </w:tcPr>
          <w:p w14:paraId="12986AFA" w14:textId="77777777" w:rsidR="00DD42AA" w:rsidRPr="001B6CFE" w:rsidRDefault="00DD42AA"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7C4CB595" w14:textId="77777777" w:rsidR="00DD42AA" w:rsidRPr="001B6CFE" w:rsidRDefault="00DD42AA" w:rsidP="00DD42AA">
            <w:pPr>
              <w:spacing w:after="0" w:line="240" w:lineRule="auto"/>
              <w:jc w:val="right"/>
              <w:rPr>
                <w:lang w:eastAsia="en-AU"/>
              </w:rPr>
            </w:pPr>
            <w:r w:rsidRPr="001B6CFE">
              <w:rPr>
                <w:lang w:eastAsia="en-AU"/>
              </w:rPr>
              <w:t>75.2</w:t>
            </w:r>
          </w:p>
        </w:tc>
        <w:tc>
          <w:tcPr>
            <w:tcW w:w="766" w:type="dxa"/>
            <w:gridSpan w:val="2"/>
            <w:tcBorders>
              <w:top w:val="nil"/>
              <w:left w:val="nil"/>
              <w:bottom w:val="nil"/>
              <w:right w:val="nil"/>
            </w:tcBorders>
            <w:shd w:val="clear" w:color="auto" w:fill="auto"/>
            <w:noWrap/>
            <w:vAlign w:val="center"/>
            <w:hideMark/>
          </w:tcPr>
          <w:p w14:paraId="25DF213F" w14:textId="77777777" w:rsidR="00DD42AA" w:rsidRPr="001B6CFE" w:rsidRDefault="00DD42AA" w:rsidP="00DD42AA">
            <w:pPr>
              <w:spacing w:after="0" w:line="240" w:lineRule="auto"/>
              <w:jc w:val="right"/>
              <w:rPr>
                <w:lang w:eastAsia="en-AU"/>
              </w:rPr>
            </w:pPr>
            <w:r w:rsidRPr="001B6CFE">
              <w:rPr>
                <w:lang w:eastAsia="en-AU"/>
              </w:rPr>
              <w:t>69.5</w:t>
            </w:r>
          </w:p>
        </w:tc>
        <w:tc>
          <w:tcPr>
            <w:tcW w:w="865" w:type="dxa"/>
            <w:gridSpan w:val="2"/>
            <w:tcBorders>
              <w:top w:val="nil"/>
              <w:left w:val="nil"/>
              <w:bottom w:val="nil"/>
              <w:right w:val="nil"/>
            </w:tcBorders>
            <w:shd w:val="clear" w:color="auto" w:fill="auto"/>
            <w:noWrap/>
            <w:vAlign w:val="center"/>
            <w:hideMark/>
          </w:tcPr>
          <w:p w14:paraId="7C0B3B22" w14:textId="77777777" w:rsidR="00DD42AA" w:rsidRPr="001B6CFE" w:rsidRDefault="00DD42AA"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55E891F8" w14:textId="77777777" w:rsidR="00DD42AA" w:rsidRPr="001B6CFE" w:rsidRDefault="00DD42AA" w:rsidP="00DD42AA">
            <w:pPr>
              <w:spacing w:after="0" w:line="240" w:lineRule="auto"/>
              <w:rPr>
                <w:lang w:eastAsia="en-AU"/>
              </w:rPr>
            </w:pPr>
          </w:p>
        </w:tc>
      </w:tr>
      <w:tr w:rsidR="001207FA" w:rsidRPr="001B6CFE" w14:paraId="2DC64923" w14:textId="77777777" w:rsidTr="0000039F">
        <w:trPr>
          <w:gridAfter w:val="1"/>
          <w:wAfter w:w="63" w:type="dxa"/>
          <w:trHeight w:val="300"/>
        </w:trPr>
        <w:tc>
          <w:tcPr>
            <w:tcW w:w="1003" w:type="dxa"/>
            <w:vMerge/>
            <w:tcBorders>
              <w:left w:val="nil"/>
              <w:right w:val="nil"/>
            </w:tcBorders>
            <w:vAlign w:val="center"/>
          </w:tcPr>
          <w:p w14:paraId="4EBCB36D"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EAE0FE9" w14:textId="4432A3FD"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6A53157" w14:textId="77777777" w:rsidR="00DD42AA" w:rsidRPr="001B6CFE" w:rsidRDefault="00DD42AA" w:rsidP="00DD42AA">
            <w:pPr>
              <w:spacing w:after="0" w:line="240" w:lineRule="auto"/>
              <w:jc w:val="right"/>
              <w:rPr>
                <w:lang w:eastAsia="en-AU"/>
              </w:rPr>
            </w:pPr>
            <w:r w:rsidRPr="001B6CFE">
              <w:rPr>
                <w:lang w:eastAsia="en-AU"/>
              </w:rPr>
              <w:t>13.4</w:t>
            </w:r>
          </w:p>
        </w:tc>
        <w:tc>
          <w:tcPr>
            <w:tcW w:w="838" w:type="dxa"/>
            <w:gridSpan w:val="2"/>
            <w:tcBorders>
              <w:top w:val="nil"/>
              <w:left w:val="nil"/>
              <w:bottom w:val="nil"/>
              <w:right w:val="nil"/>
            </w:tcBorders>
            <w:shd w:val="clear" w:color="auto" w:fill="auto"/>
            <w:noWrap/>
            <w:vAlign w:val="center"/>
            <w:hideMark/>
          </w:tcPr>
          <w:p w14:paraId="7A62AC52" w14:textId="77777777" w:rsidR="00DD42AA" w:rsidRPr="001B6CFE" w:rsidRDefault="00DD42AA" w:rsidP="00DD42AA">
            <w:pPr>
              <w:spacing w:after="0" w:line="240" w:lineRule="auto"/>
              <w:jc w:val="right"/>
              <w:rPr>
                <w:lang w:eastAsia="en-AU"/>
              </w:rPr>
            </w:pPr>
            <w:r w:rsidRPr="001B6CFE">
              <w:rPr>
                <w:lang w:eastAsia="en-AU"/>
              </w:rPr>
              <w:t>14.2</w:t>
            </w:r>
          </w:p>
        </w:tc>
        <w:tc>
          <w:tcPr>
            <w:tcW w:w="732" w:type="dxa"/>
            <w:gridSpan w:val="2"/>
            <w:tcBorders>
              <w:top w:val="nil"/>
              <w:left w:val="nil"/>
              <w:bottom w:val="nil"/>
              <w:right w:val="nil"/>
            </w:tcBorders>
            <w:shd w:val="clear" w:color="auto" w:fill="auto"/>
            <w:noWrap/>
            <w:vAlign w:val="center"/>
            <w:hideMark/>
          </w:tcPr>
          <w:p w14:paraId="3679BE33" w14:textId="77777777" w:rsidR="00DD42AA" w:rsidRPr="001B6CFE" w:rsidRDefault="00DD42AA" w:rsidP="00DD42AA">
            <w:pPr>
              <w:spacing w:after="0" w:line="240" w:lineRule="auto"/>
              <w:jc w:val="right"/>
              <w:rPr>
                <w:lang w:eastAsia="en-AU"/>
              </w:rPr>
            </w:pPr>
            <w:r w:rsidRPr="001B6CFE">
              <w:rPr>
                <w:lang w:eastAsia="en-AU"/>
              </w:rPr>
              <w:t>13.1</w:t>
            </w:r>
          </w:p>
        </w:tc>
        <w:tc>
          <w:tcPr>
            <w:tcW w:w="909" w:type="dxa"/>
            <w:gridSpan w:val="2"/>
            <w:tcBorders>
              <w:top w:val="nil"/>
              <w:left w:val="nil"/>
              <w:bottom w:val="nil"/>
              <w:right w:val="nil"/>
            </w:tcBorders>
            <w:shd w:val="clear" w:color="auto" w:fill="auto"/>
            <w:noWrap/>
            <w:vAlign w:val="center"/>
            <w:hideMark/>
          </w:tcPr>
          <w:p w14:paraId="77828078"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6487628B"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38DC5E84" w14:textId="77777777" w:rsidR="00DD42AA" w:rsidRPr="001B6CFE" w:rsidRDefault="00DD42AA" w:rsidP="00DD42AA">
            <w:pPr>
              <w:spacing w:after="0" w:line="240" w:lineRule="auto"/>
              <w:jc w:val="right"/>
              <w:rPr>
                <w:lang w:eastAsia="en-AU"/>
              </w:rPr>
            </w:pPr>
            <w:r w:rsidRPr="001B6CFE">
              <w:rPr>
                <w:lang w:eastAsia="en-AU"/>
              </w:rPr>
              <w:t>13</w:t>
            </w:r>
          </w:p>
        </w:tc>
        <w:tc>
          <w:tcPr>
            <w:tcW w:w="791" w:type="dxa"/>
            <w:gridSpan w:val="2"/>
            <w:tcBorders>
              <w:top w:val="nil"/>
              <w:left w:val="nil"/>
              <w:bottom w:val="nil"/>
              <w:right w:val="nil"/>
            </w:tcBorders>
            <w:shd w:val="clear" w:color="auto" w:fill="auto"/>
            <w:noWrap/>
            <w:vAlign w:val="center"/>
            <w:hideMark/>
          </w:tcPr>
          <w:p w14:paraId="7922B6A1" w14:textId="77777777" w:rsidR="00DD42AA" w:rsidRPr="001B6CFE" w:rsidRDefault="00DD42AA" w:rsidP="00DD42AA">
            <w:pPr>
              <w:spacing w:after="0" w:line="240" w:lineRule="auto"/>
              <w:jc w:val="right"/>
              <w:rPr>
                <w:lang w:eastAsia="en-AU"/>
              </w:rPr>
            </w:pPr>
            <w:r w:rsidRPr="001B6CFE">
              <w:rPr>
                <w:lang w:eastAsia="en-AU"/>
              </w:rPr>
              <w:t>85</w:t>
            </w:r>
          </w:p>
        </w:tc>
        <w:tc>
          <w:tcPr>
            <w:tcW w:w="791" w:type="dxa"/>
            <w:gridSpan w:val="2"/>
            <w:tcBorders>
              <w:top w:val="nil"/>
              <w:left w:val="nil"/>
              <w:bottom w:val="nil"/>
              <w:right w:val="nil"/>
            </w:tcBorders>
            <w:shd w:val="clear" w:color="auto" w:fill="auto"/>
            <w:noWrap/>
            <w:vAlign w:val="center"/>
            <w:hideMark/>
          </w:tcPr>
          <w:p w14:paraId="43C54609" w14:textId="77777777" w:rsidR="00DD42AA" w:rsidRPr="001B6CFE" w:rsidRDefault="00DD42AA"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021C9161" w14:textId="77777777" w:rsidR="00DD42AA" w:rsidRPr="001B6CFE" w:rsidRDefault="00DD42AA" w:rsidP="00DD42AA">
            <w:pPr>
              <w:spacing w:after="0" w:line="240" w:lineRule="auto"/>
              <w:jc w:val="right"/>
              <w:rPr>
                <w:lang w:eastAsia="en-AU"/>
              </w:rPr>
            </w:pPr>
            <w:r w:rsidRPr="001B6CFE">
              <w:rPr>
                <w:lang w:eastAsia="en-AU"/>
              </w:rPr>
              <w:t>83</w:t>
            </w:r>
          </w:p>
        </w:tc>
        <w:tc>
          <w:tcPr>
            <w:tcW w:w="595" w:type="dxa"/>
            <w:gridSpan w:val="2"/>
            <w:tcBorders>
              <w:top w:val="nil"/>
              <w:left w:val="nil"/>
              <w:bottom w:val="nil"/>
              <w:right w:val="nil"/>
            </w:tcBorders>
            <w:shd w:val="clear" w:color="auto" w:fill="auto"/>
            <w:noWrap/>
            <w:vAlign w:val="center"/>
            <w:hideMark/>
          </w:tcPr>
          <w:p w14:paraId="1D01DC01" w14:textId="77777777" w:rsidR="00DD42AA" w:rsidRPr="001B6CFE" w:rsidRDefault="00DD42AA" w:rsidP="00DD42AA">
            <w:pPr>
              <w:spacing w:after="0" w:line="240" w:lineRule="auto"/>
              <w:jc w:val="right"/>
              <w:rPr>
                <w:lang w:eastAsia="en-AU"/>
              </w:rPr>
            </w:pPr>
            <w:r w:rsidRPr="001B6CFE">
              <w:rPr>
                <w:lang w:eastAsia="en-AU"/>
              </w:rPr>
              <w:t>15.0</w:t>
            </w:r>
          </w:p>
        </w:tc>
        <w:tc>
          <w:tcPr>
            <w:tcW w:w="591" w:type="dxa"/>
            <w:gridSpan w:val="2"/>
            <w:tcBorders>
              <w:top w:val="nil"/>
              <w:left w:val="nil"/>
              <w:bottom w:val="nil"/>
              <w:right w:val="nil"/>
            </w:tcBorders>
            <w:shd w:val="clear" w:color="auto" w:fill="auto"/>
            <w:noWrap/>
            <w:vAlign w:val="center"/>
            <w:hideMark/>
          </w:tcPr>
          <w:p w14:paraId="6B61DAD2" w14:textId="77777777" w:rsidR="00DD42AA" w:rsidRPr="001B6CFE" w:rsidRDefault="00DD42AA" w:rsidP="00DD42AA">
            <w:pPr>
              <w:spacing w:after="0" w:line="240" w:lineRule="auto"/>
              <w:jc w:val="right"/>
              <w:rPr>
                <w:lang w:eastAsia="en-AU"/>
              </w:rPr>
            </w:pPr>
            <w:r w:rsidRPr="001B6CFE">
              <w:rPr>
                <w:lang w:eastAsia="en-AU"/>
              </w:rPr>
              <w:t>14.4</w:t>
            </w:r>
          </w:p>
        </w:tc>
        <w:tc>
          <w:tcPr>
            <w:tcW w:w="657" w:type="dxa"/>
            <w:gridSpan w:val="2"/>
            <w:tcBorders>
              <w:top w:val="nil"/>
              <w:left w:val="nil"/>
              <w:bottom w:val="nil"/>
              <w:right w:val="nil"/>
            </w:tcBorders>
            <w:shd w:val="clear" w:color="auto" w:fill="auto"/>
            <w:noWrap/>
            <w:vAlign w:val="center"/>
            <w:hideMark/>
          </w:tcPr>
          <w:p w14:paraId="24148D92" w14:textId="77777777" w:rsidR="00DD42AA" w:rsidRPr="001B6CFE" w:rsidRDefault="00DD42AA" w:rsidP="00DD42AA">
            <w:pPr>
              <w:spacing w:after="0" w:line="240" w:lineRule="auto"/>
              <w:jc w:val="right"/>
              <w:rPr>
                <w:lang w:eastAsia="en-AU"/>
              </w:rPr>
            </w:pPr>
            <w:r w:rsidRPr="001B6CFE">
              <w:rPr>
                <w:lang w:eastAsia="en-AU"/>
              </w:rPr>
              <w:t>14.3</w:t>
            </w:r>
          </w:p>
        </w:tc>
        <w:tc>
          <w:tcPr>
            <w:tcW w:w="774" w:type="dxa"/>
            <w:gridSpan w:val="2"/>
            <w:tcBorders>
              <w:top w:val="nil"/>
              <w:left w:val="nil"/>
              <w:bottom w:val="nil"/>
              <w:right w:val="nil"/>
            </w:tcBorders>
            <w:shd w:val="clear" w:color="auto" w:fill="auto"/>
            <w:noWrap/>
            <w:vAlign w:val="center"/>
            <w:hideMark/>
          </w:tcPr>
          <w:p w14:paraId="4387E771" w14:textId="77777777" w:rsidR="00DD42AA" w:rsidRPr="001B6CFE" w:rsidRDefault="00DD42AA" w:rsidP="00DD42AA">
            <w:pPr>
              <w:spacing w:after="0" w:line="240" w:lineRule="auto"/>
              <w:jc w:val="right"/>
              <w:rPr>
                <w:lang w:eastAsia="en-AU"/>
              </w:rPr>
            </w:pPr>
            <w:r w:rsidRPr="001B6CFE">
              <w:rPr>
                <w:lang w:eastAsia="en-AU"/>
              </w:rPr>
              <w:t>32.4</w:t>
            </w:r>
          </w:p>
        </w:tc>
        <w:tc>
          <w:tcPr>
            <w:tcW w:w="766" w:type="dxa"/>
            <w:gridSpan w:val="2"/>
            <w:tcBorders>
              <w:top w:val="nil"/>
              <w:left w:val="nil"/>
              <w:bottom w:val="nil"/>
              <w:right w:val="nil"/>
            </w:tcBorders>
            <w:shd w:val="clear" w:color="auto" w:fill="auto"/>
            <w:noWrap/>
            <w:vAlign w:val="center"/>
            <w:hideMark/>
          </w:tcPr>
          <w:p w14:paraId="4FC6A5E1" w14:textId="77777777" w:rsidR="00DD42AA" w:rsidRPr="001B6CFE" w:rsidRDefault="00DD42AA" w:rsidP="00DD42AA">
            <w:pPr>
              <w:spacing w:after="0" w:line="240" w:lineRule="auto"/>
              <w:jc w:val="right"/>
              <w:rPr>
                <w:lang w:eastAsia="en-AU"/>
              </w:rPr>
            </w:pPr>
            <w:r w:rsidRPr="001B6CFE">
              <w:rPr>
                <w:lang w:eastAsia="en-AU"/>
              </w:rPr>
              <w:t>34.2</w:t>
            </w:r>
          </w:p>
        </w:tc>
        <w:tc>
          <w:tcPr>
            <w:tcW w:w="865" w:type="dxa"/>
            <w:gridSpan w:val="2"/>
            <w:tcBorders>
              <w:top w:val="nil"/>
              <w:left w:val="nil"/>
              <w:bottom w:val="nil"/>
              <w:right w:val="nil"/>
            </w:tcBorders>
            <w:shd w:val="clear" w:color="auto" w:fill="auto"/>
            <w:noWrap/>
            <w:vAlign w:val="center"/>
            <w:hideMark/>
          </w:tcPr>
          <w:p w14:paraId="12D67BB0" w14:textId="77777777" w:rsidR="00DD42AA" w:rsidRPr="001B6CFE" w:rsidRDefault="00DD42AA" w:rsidP="00DD42AA">
            <w:pPr>
              <w:spacing w:after="0" w:line="240" w:lineRule="auto"/>
              <w:jc w:val="right"/>
              <w:rPr>
                <w:lang w:eastAsia="en-AU"/>
              </w:rPr>
            </w:pPr>
            <w:r w:rsidRPr="001B6CFE">
              <w:rPr>
                <w:lang w:eastAsia="en-AU"/>
              </w:rPr>
              <w:t>31.6</w:t>
            </w:r>
          </w:p>
        </w:tc>
        <w:tc>
          <w:tcPr>
            <w:tcW w:w="551" w:type="dxa"/>
            <w:gridSpan w:val="2"/>
            <w:tcBorders>
              <w:top w:val="nil"/>
              <w:left w:val="nil"/>
              <w:bottom w:val="nil"/>
              <w:right w:val="nil"/>
            </w:tcBorders>
            <w:shd w:val="clear" w:color="auto" w:fill="auto"/>
            <w:noWrap/>
            <w:vAlign w:val="bottom"/>
            <w:hideMark/>
          </w:tcPr>
          <w:p w14:paraId="4953C556" w14:textId="77777777" w:rsidR="00DD42AA" w:rsidRPr="001B6CFE" w:rsidRDefault="00DD42AA" w:rsidP="00DD42AA">
            <w:pPr>
              <w:spacing w:after="0" w:line="240" w:lineRule="auto"/>
              <w:rPr>
                <w:lang w:eastAsia="en-AU"/>
              </w:rPr>
            </w:pPr>
          </w:p>
        </w:tc>
      </w:tr>
      <w:tr w:rsidR="001207FA" w:rsidRPr="001B6CFE" w14:paraId="301779F8" w14:textId="77777777" w:rsidTr="0000039F">
        <w:trPr>
          <w:gridAfter w:val="1"/>
          <w:wAfter w:w="63" w:type="dxa"/>
          <w:trHeight w:val="300"/>
        </w:trPr>
        <w:tc>
          <w:tcPr>
            <w:tcW w:w="1003" w:type="dxa"/>
            <w:vMerge/>
            <w:tcBorders>
              <w:left w:val="nil"/>
              <w:right w:val="nil"/>
            </w:tcBorders>
            <w:vAlign w:val="center"/>
          </w:tcPr>
          <w:p w14:paraId="7A7F872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F095D6" w14:textId="65C9EF0F"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6AB10F93"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25AF7CA1" w14:textId="77777777" w:rsidR="00DD42AA" w:rsidRPr="001B6CFE" w:rsidRDefault="00DD42AA" w:rsidP="00DD42AA">
            <w:pPr>
              <w:spacing w:after="0" w:line="240" w:lineRule="auto"/>
              <w:jc w:val="right"/>
              <w:rPr>
                <w:lang w:eastAsia="en-AU"/>
              </w:rPr>
            </w:pPr>
            <w:r w:rsidRPr="001B6CFE">
              <w:rPr>
                <w:lang w:eastAsia="en-AU"/>
              </w:rPr>
              <w:t>4.3</w:t>
            </w:r>
          </w:p>
        </w:tc>
        <w:tc>
          <w:tcPr>
            <w:tcW w:w="732" w:type="dxa"/>
            <w:gridSpan w:val="2"/>
            <w:tcBorders>
              <w:top w:val="nil"/>
              <w:left w:val="nil"/>
              <w:bottom w:val="nil"/>
              <w:right w:val="nil"/>
            </w:tcBorders>
            <w:shd w:val="clear" w:color="auto" w:fill="auto"/>
            <w:noWrap/>
            <w:vAlign w:val="center"/>
            <w:hideMark/>
          </w:tcPr>
          <w:p w14:paraId="584CFA7D" w14:textId="77777777" w:rsidR="00DD42AA" w:rsidRPr="001B6CFE" w:rsidRDefault="00DD42AA" w:rsidP="00DD42AA">
            <w:pPr>
              <w:spacing w:after="0" w:line="240" w:lineRule="auto"/>
              <w:jc w:val="right"/>
              <w:rPr>
                <w:lang w:eastAsia="en-AU"/>
              </w:rPr>
            </w:pPr>
            <w:r w:rsidRPr="001B6CFE">
              <w:rPr>
                <w:lang w:eastAsia="en-AU"/>
              </w:rPr>
              <w:t>3.7</w:t>
            </w:r>
          </w:p>
        </w:tc>
        <w:tc>
          <w:tcPr>
            <w:tcW w:w="909" w:type="dxa"/>
            <w:gridSpan w:val="2"/>
            <w:tcBorders>
              <w:top w:val="nil"/>
              <w:left w:val="nil"/>
              <w:bottom w:val="nil"/>
              <w:right w:val="nil"/>
            </w:tcBorders>
            <w:shd w:val="clear" w:color="auto" w:fill="auto"/>
            <w:noWrap/>
            <w:vAlign w:val="center"/>
            <w:hideMark/>
          </w:tcPr>
          <w:p w14:paraId="1C326AA0"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5312E1A"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nil"/>
              <w:right w:val="nil"/>
            </w:tcBorders>
            <w:shd w:val="clear" w:color="auto" w:fill="auto"/>
            <w:noWrap/>
            <w:vAlign w:val="center"/>
            <w:hideMark/>
          </w:tcPr>
          <w:p w14:paraId="5AC27B34" w14:textId="77777777" w:rsidR="00DD42AA" w:rsidRPr="001B6CFE" w:rsidRDefault="00DD42AA"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71FD58F9" w14:textId="77777777" w:rsidR="00DD42AA" w:rsidRPr="001B6CFE" w:rsidRDefault="00DD42AA" w:rsidP="00DD42AA">
            <w:pPr>
              <w:spacing w:after="0" w:line="240" w:lineRule="auto"/>
              <w:jc w:val="right"/>
              <w:rPr>
                <w:lang w:eastAsia="en-AU"/>
              </w:rPr>
            </w:pPr>
            <w:r w:rsidRPr="001B6CFE">
              <w:rPr>
                <w:lang w:eastAsia="en-AU"/>
              </w:rPr>
              <w:t>69</w:t>
            </w:r>
          </w:p>
        </w:tc>
        <w:tc>
          <w:tcPr>
            <w:tcW w:w="791" w:type="dxa"/>
            <w:gridSpan w:val="2"/>
            <w:tcBorders>
              <w:top w:val="nil"/>
              <w:left w:val="nil"/>
              <w:bottom w:val="nil"/>
              <w:right w:val="nil"/>
            </w:tcBorders>
            <w:shd w:val="clear" w:color="auto" w:fill="auto"/>
            <w:noWrap/>
            <w:vAlign w:val="center"/>
            <w:hideMark/>
          </w:tcPr>
          <w:p w14:paraId="1F4B358E" w14:textId="77777777" w:rsidR="00DD42AA" w:rsidRPr="001B6CFE" w:rsidRDefault="00DD42AA" w:rsidP="00DD42AA">
            <w:pPr>
              <w:spacing w:after="0" w:line="240" w:lineRule="auto"/>
              <w:jc w:val="right"/>
              <w:rPr>
                <w:lang w:eastAsia="en-AU"/>
              </w:rPr>
            </w:pPr>
            <w:r w:rsidRPr="001B6CFE">
              <w:rPr>
                <w:lang w:eastAsia="en-AU"/>
              </w:rPr>
              <w:t>63</w:t>
            </w:r>
          </w:p>
        </w:tc>
        <w:tc>
          <w:tcPr>
            <w:tcW w:w="791" w:type="dxa"/>
            <w:gridSpan w:val="2"/>
            <w:tcBorders>
              <w:top w:val="nil"/>
              <w:left w:val="nil"/>
              <w:bottom w:val="nil"/>
              <w:right w:val="nil"/>
            </w:tcBorders>
            <w:shd w:val="clear" w:color="auto" w:fill="auto"/>
            <w:noWrap/>
            <w:vAlign w:val="center"/>
            <w:hideMark/>
          </w:tcPr>
          <w:p w14:paraId="23524E0C"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788E473" w14:textId="77777777" w:rsidR="00DD42AA" w:rsidRPr="001B6CFE" w:rsidRDefault="00DD42AA" w:rsidP="00DD42AA">
            <w:pPr>
              <w:spacing w:after="0" w:line="240" w:lineRule="auto"/>
              <w:jc w:val="right"/>
              <w:rPr>
                <w:lang w:eastAsia="en-AU"/>
              </w:rPr>
            </w:pPr>
            <w:r w:rsidRPr="001B6CFE">
              <w:rPr>
                <w:lang w:eastAsia="en-AU"/>
              </w:rPr>
              <w:t>12.8</w:t>
            </w:r>
          </w:p>
        </w:tc>
        <w:tc>
          <w:tcPr>
            <w:tcW w:w="591" w:type="dxa"/>
            <w:gridSpan w:val="2"/>
            <w:tcBorders>
              <w:top w:val="nil"/>
              <w:left w:val="nil"/>
              <w:bottom w:val="nil"/>
              <w:right w:val="nil"/>
            </w:tcBorders>
            <w:shd w:val="clear" w:color="auto" w:fill="auto"/>
            <w:noWrap/>
            <w:vAlign w:val="center"/>
            <w:hideMark/>
          </w:tcPr>
          <w:p w14:paraId="49B0CB32"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nil"/>
              <w:right w:val="nil"/>
            </w:tcBorders>
            <w:shd w:val="clear" w:color="auto" w:fill="auto"/>
            <w:noWrap/>
            <w:vAlign w:val="center"/>
            <w:hideMark/>
          </w:tcPr>
          <w:p w14:paraId="1E701894" w14:textId="77777777" w:rsidR="00DD42AA" w:rsidRPr="001B6CFE" w:rsidRDefault="00DD42AA" w:rsidP="00DD42AA">
            <w:pPr>
              <w:spacing w:after="0" w:line="240" w:lineRule="auto"/>
              <w:jc w:val="right"/>
              <w:rPr>
                <w:lang w:eastAsia="en-AU"/>
              </w:rPr>
            </w:pPr>
            <w:r w:rsidRPr="001B6CFE">
              <w:rPr>
                <w:lang w:eastAsia="en-AU"/>
              </w:rPr>
              <w:t>12.1</w:t>
            </w:r>
          </w:p>
        </w:tc>
        <w:tc>
          <w:tcPr>
            <w:tcW w:w="774" w:type="dxa"/>
            <w:gridSpan w:val="2"/>
            <w:tcBorders>
              <w:top w:val="nil"/>
              <w:left w:val="nil"/>
              <w:bottom w:val="nil"/>
              <w:right w:val="nil"/>
            </w:tcBorders>
            <w:shd w:val="clear" w:color="auto" w:fill="auto"/>
            <w:noWrap/>
            <w:vAlign w:val="center"/>
            <w:hideMark/>
          </w:tcPr>
          <w:p w14:paraId="4D6BB052" w14:textId="77777777" w:rsidR="00DD42AA" w:rsidRPr="001B6CFE" w:rsidRDefault="00DD42AA" w:rsidP="00DD42AA">
            <w:pPr>
              <w:spacing w:after="0" w:line="240" w:lineRule="auto"/>
              <w:jc w:val="right"/>
              <w:rPr>
                <w:lang w:eastAsia="en-AU"/>
              </w:rPr>
            </w:pPr>
            <w:r w:rsidRPr="001B6CFE">
              <w:rPr>
                <w:lang w:eastAsia="en-AU"/>
              </w:rPr>
              <w:t>8.3</w:t>
            </w:r>
          </w:p>
        </w:tc>
        <w:tc>
          <w:tcPr>
            <w:tcW w:w="766" w:type="dxa"/>
            <w:gridSpan w:val="2"/>
            <w:tcBorders>
              <w:top w:val="nil"/>
              <w:left w:val="nil"/>
              <w:bottom w:val="nil"/>
              <w:right w:val="nil"/>
            </w:tcBorders>
            <w:shd w:val="clear" w:color="auto" w:fill="auto"/>
            <w:noWrap/>
            <w:vAlign w:val="center"/>
            <w:hideMark/>
          </w:tcPr>
          <w:p w14:paraId="3758095D" w14:textId="77777777" w:rsidR="00DD42AA" w:rsidRPr="001B6CFE" w:rsidRDefault="00DD42AA" w:rsidP="00DD42AA">
            <w:pPr>
              <w:spacing w:after="0" w:line="240" w:lineRule="auto"/>
              <w:jc w:val="right"/>
              <w:rPr>
                <w:lang w:eastAsia="en-AU"/>
              </w:rPr>
            </w:pPr>
            <w:r w:rsidRPr="001B6CFE">
              <w:rPr>
                <w:lang w:eastAsia="en-AU"/>
              </w:rPr>
              <w:t>10.4</w:t>
            </w:r>
          </w:p>
        </w:tc>
        <w:tc>
          <w:tcPr>
            <w:tcW w:w="865" w:type="dxa"/>
            <w:gridSpan w:val="2"/>
            <w:tcBorders>
              <w:top w:val="nil"/>
              <w:left w:val="nil"/>
              <w:bottom w:val="nil"/>
              <w:right w:val="nil"/>
            </w:tcBorders>
            <w:shd w:val="clear" w:color="auto" w:fill="auto"/>
            <w:noWrap/>
            <w:vAlign w:val="center"/>
            <w:hideMark/>
          </w:tcPr>
          <w:p w14:paraId="476C0AE1" w14:textId="77777777" w:rsidR="00DD42AA" w:rsidRPr="001B6CFE" w:rsidRDefault="00DD42AA" w:rsidP="00DD42AA">
            <w:pPr>
              <w:spacing w:after="0" w:line="240" w:lineRule="auto"/>
              <w:jc w:val="right"/>
              <w:rPr>
                <w:lang w:eastAsia="en-AU"/>
              </w:rPr>
            </w:pPr>
            <w:r w:rsidRPr="001B6CFE">
              <w:rPr>
                <w:lang w:eastAsia="en-AU"/>
              </w:rPr>
              <w:t>8.9</w:t>
            </w:r>
          </w:p>
        </w:tc>
        <w:tc>
          <w:tcPr>
            <w:tcW w:w="551" w:type="dxa"/>
            <w:gridSpan w:val="2"/>
            <w:tcBorders>
              <w:top w:val="nil"/>
              <w:left w:val="nil"/>
              <w:bottom w:val="nil"/>
              <w:right w:val="nil"/>
            </w:tcBorders>
            <w:shd w:val="clear" w:color="auto" w:fill="auto"/>
            <w:noWrap/>
            <w:vAlign w:val="bottom"/>
            <w:hideMark/>
          </w:tcPr>
          <w:p w14:paraId="16EA2844" w14:textId="77777777" w:rsidR="00DD42AA" w:rsidRPr="001B6CFE" w:rsidRDefault="00DD42AA" w:rsidP="00DD42AA">
            <w:pPr>
              <w:spacing w:after="0" w:line="240" w:lineRule="auto"/>
              <w:rPr>
                <w:lang w:eastAsia="en-AU"/>
              </w:rPr>
            </w:pPr>
          </w:p>
        </w:tc>
      </w:tr>
      <w:tr w:rsidR="001207FA" w:rsidRPr="001B6CFE" w14:paraId="470351AC" w14:textId="77777777" w:rsidTr="0000039F">
        <w:trPr>
          <w:gridAfter w:val="1"/>
          <w:wAfter w:w="63" w:type="dxa"/>
          <w:trHeight w:val="300"/>
        </w:trPr>
        <w:tc>
          <w:tcPr>
            <w:tcW w:w="1003" w:type="dxa"/>
            <w:vMerge/>
            <w:tcBorders>
              <w:left w:val="nil"/>
              <w:bottom w:val="single" w:sz="4" w:space="0" w:color="auto"/>
              <w:right w:val="nil"/>
            </w:tcBorders>
            <w:vAlign w:val="center"/>
          </w:tcPr>
          <w:p w14:paraId="4ED776E8"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FAEDA97" w14:textId="0EE4FD9A"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42048EE0" w14:textId="77777777" w:rsidR="00DD42AA" w:rsidRPr="001B6CFE" w:rsidRDefault="00DD42AA" w:rsidP="00DD42AA">
            <w:pPr>
              <w:spacing w:after="0" w:line="240" w:lineRule="auto"/>
              <w:jc w:val="right"/>
              <w:rPr>
                <w:lang w:eastAsia="en-AU"/>
              </w:rPr>
            </w:pPr>
            <w:r w:rsidRPr="001B6CFE">
              <w:rPr>
                <w:lang w:eastAsia="en-AU"/>
              </w:rPr>
              <w:t>-0.1</w:t>
            </w:r>
          </w:p>
        </w:tc>
        <w:tc>
          <w:tcPr>
            <w:tcW w:w="838" w:type="dxa"/>
            <w:gridSpan w:val="2"/>
            <w:tcBorders>
              <w:top w:val="nil"/>
              <w:left w:val="nil"/>
              <w:bottom w:val="single" w:sz="4" w:space="0" w:color="auto"/>
              <w:right w:val="nil"/>
            </w:tcBorders>
            <w:shd w:val="clear" w:color="auto" w:fill="auto"/>
            <w:noWrap/>
            <w:vAlign w:val="center"/>
            <w:hideMark/>
          </w:tcPr>
          <w:p w14:paraId="43E9EDCF" w14:textId="77777777" w:rsidR="00DD42AA" w:rsidRPr="001B6CFE" w:rsidRDefault="00DD42AA" w:rsidP="00DD42AA">
            <w:pPr>
              <w:spacing w:after="0" w:line="240" w:lineRule="auto"/>
              <w:jc w:val="right"/>
              <w:rPr>
                <w:lang w:eastAsia="en-AU"/>
              </w:rPr>
            </w:pPr>
            <w:r w:rsidRPr="001B6CFE">
              <w:rPr>
                <w:lang w:eastAsia="en-AU"/>
              </w:rPr>
              <w:t>-0.8</w:t>
            </w:r>
          </w:p>
        </w:tc>
        <w:tc>
          <w:tcPr>
            <w:tcW w:w="732" w:type="dxa"/>
            <w:gridSpan w:val="2"/>
            <w:tcBorders>
              <w:top w:val="nil"/>
              <w:left w:val="nil"/>
              <w:bottom w:val="single" w:sz="4" w:space="0" w:color="auto"/>
              <w:right w:val="nil"/>
            </w:tcBorders>
            <w:shd w:val="clear" w:color="auto" w:fill="auto"/>
            <w:noWrap/>
            <w:vAlign w:val="center"/>
            <w:hideMark/>
          </w:tcPr>
          <w:p w14:paraId="0054EE27" w14:textId="77777777" w:rsidR="00DD42AA" w:rsidRPr="001B6CFE" w:rsidRDefault="00DD42AA" w:rsidP="00DD42AA">
            <w:pPr>
              <w:spacing w:after="0" w:line="240" w:lineRule="auto"/>
              <w:jc w:val="right"/>
              <w:rPr>
                <w:lang w:eastAsia="en-AU"/>
              </w:rPr>
            </w:pPr>
            <w:r w:rsidRPr="001B6CFE">
              <w:rPr>
                <w:lang w:eastAsia="en-AU"/>
              </w:rPr>
              <w:t>-0.9</w:t>
            </w:r>
          </w:p>
        </w:tc>
        <w:tc>
          <w:tcPr>
            <w:tcW w:w="909" w:type="dxa"/>
            <w:gridSpan w:val="2"/>
            <w:tcBorders>
              <w:top w:val="nil"/>
              <w:left w:val="nil"/>
              <w:bottom w:val="single" w:sz="4" w:space="0" w:color="auto"/>
              <w:right w:val="nil"/>
            </w:tcBorders>
            <w:shd w:val="clear" w:color="auto" w:fill="auto"/>
            <w:noWrap/>
            <w:vAlign w:val="center"/>
            <w:hideMark/>
          </w:tcPr>
          <w:p w14:paraId="5540FA60"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8D21529" w14:textId="77777777" w:rsidR="00DD42AA" w:rsidRPr="001B6CFE" w:rsidRDefault="00DD42AA"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6E82976A"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22F7AF53"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130DD9B3"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nil"/>
              <w:left w:val="nil"/>
              <w:bottom w:val="single" w:sz="4" w:space="0" w:color="auto"/>
              <w:right w:val="nil"/>
            </w:tcBorders>
            <w:shd w:val="clear" w:color="auto" w:fill="auto"/>
            <w:noWrap/>
            <w:vAlign w:val="center"/>
            <w:hideMark/>
          </w:tcPr>
          <w:p w14:paraId="156553A3"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6B46631D"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65533A5" w14:textId="77777777" w:rsidR="00DD42AA" w:rsidRPr="001B6CFE" w:rsidRDefault="00DD42AA" w:rsidP="00DD42AA">
            <w:pPr>
              <w:spacing w:after="0" w:line="240" w:lineRule="auto"/>
              <w:jc w:val="right"/>
              <w:rPr>
                <w:lang w:eastAsia="en-AU"/>
              </w:rPr>
            </w:pPr>
            <w:r w:rsidRPr="001B6CFE">
              <w:rPr>
                <w:lang w:eastAsia="en-AU"/>
              </w:rPr>
              <w:t>10.9</w:t>
            </w:r>
          </w:p>
        </w:tc>
        <w:tc>
          <w:tcPr>
            <w:tcW w:w="657" w:type="dxa"/>
            <w:gridSpan w:val="2"/>
            <w:tcBorders>
              <w:top w:val="nil"/>
              <w:left w:val="nil"/>
              <w:bottom w:val="single" w:sz="4" w:space="0" w:color="auto"/>
              <w:right w:val="nil"/>
            </w:tcBorders>
            <w:shd w:val="clear" w:color="auto" w:fill="auto"/>
            <w:noWrap/>
            <w:vAlign w:val="center"/>
            <w:hideMark/>
          </w:tcPr>
          <w:p w14:paraId="0DAAE7D5" w14:textId="77777777" w:rsidR="00DD42AA" w:rsidRPr="001B6CFE" w:rsidRDefault="00DD42AA"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708C9444" w14:textId="77777777" w:rsidR="00DD42AA" w:rsidRPr="001B6CFE" w:rsidRDefault="00DD42AA" w:rsidP="00DD42AA">
            <w:pPr>
              <w:spacing w:after="0" w:line="240" w:lineRule="auto"/>
              <w:jc w:val="right"/>
              <w:rPr>
                <w:lang w:eastAsia="en-AU"/>
              </w:rPr>
            </w:pPr>
            <w:r w:rsidRPr="001B6CFE">
              <w:rPr>
                <w:lang w:eastAsia="en-AU"/>
              </w:rPr>
              <w:t>-0.4</w:t>
            </w:r>
          </w:p>
        </w:tc>
        <w:tc>
          <w:tcPr>
            <w:tcW w:w="766" w:type="dxa"/>
            <w:gridSpan w:val="2"/>
            <w:tcBorders>
              <w:top w:val="nil"/>
              <w:left w:val="nil"/>
              <w:bottom w:val="single" w:sz="4" w:space="0" w:color="auto"/>
              <w:right w:val="nil"/>
            </w:tcBorders>
            <w:shd w:val="clear" w:color="auto" w:fill="auto"/>
            <w:noWrap/>
            <w:vAlign w:val="center"/>
            <w:hideMark/>
          </w:tcPr>
          <w:p w14:paraId="5C20F641" w14:textId="77777777" w:rsidR="00DD42AA" w:rsidRPr="001B6CFE" w:rsidRDefault="00DD42AA" w:rsidP="00DD42AA">
            <w:pPr>
              <w:spacing w:after="0" w:line="240" w:lineRule="auto"/>
              <w:jc w:val="right"/>
              <w:rPr>
                <w:lang w:eastAsia="en-AU"/>
              </w:rPr>
            </w:pPr>
            <w:r w:rsidRPr="001B6CFE">
              <w:rPr>
                <w:lang w:eastAsia="en-AU"/>
              </w:rPr>
              <w:t>-1.9</w:t>
            </w:r>
          </w:p>
        </w:tc>
        <w:tc>
          <w:tcPr>
            <w:tcW w:w="865" w:type="dxa"/>
            <w:gridSpan w:val="2"/>
            <w:tcBorders>
              <w:top w:val="nil"/>
              <w:left w:val="nil"/>
              <w:bottom w:val="single" w:sz="4" w:space="0" w:color="auto"/>
              <w:right w:val="nil"/>
            </w:tcBorders>
            <w:shd w:val="clear" w:color="auto" w:fill="auto"/>
            <w:noWrap/>
            <w:vAlign w:val="center"/>
            <w:hideMark/>
          </w:tcPr>
          <w:p w14:paraId="7793F7B2" w14:textId="77777777" w:rsidR="00DD42AA" w:rsidRPr="001B6CFE" w:rsidRDefault="00DD42AA" w:rsidP="00DD42AA">
            <w:pPr>
              <w:spacing w:after="0" w:line="240" w:lineRule="auto"/>
              <w:jc w:val="right"/>
              <w:rPr>
                <w:lang w:eastAsia="en-AU"/>
              </w:rPr>
            </w:pPr>
            <w:r w:rsidRPr="001B6CFE">
              <w:rPr>
                <w:lang w:eastAsia="en-AU"/>
              </w:rPr>
              <w:t>-2.2</w:t>
            </w:r>
          </w:p>
        </w:tc>
        <w:tc>
          <w:tcPr>
            <w:tcW w:w="551" w:type="dxa"/>
            <w:gridSpan w:val="2"/>
            <w:tcBorders>
              <w:top w:val="nil"/>
              <w:left w:val="nil"/>
              <w:bottom w:val="single" w:sz="4" w:space="0" w:color="auto"/>
              <w:right w:val="nil"/>
            </w:tcBorders>
            <w:shd w:val="clear" w:color="auto" w:fill="auto"/>
            <w:noWrap/>
            <w:vAlign w:val="bottom"/>
            <w:hideMark/>
          </w:tcPr>
          <w:p w14:paraId="029270F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5D8907A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0EE23109" w14:textId="4121DF3E" w:rsidR="00DD42AA" w:rsidRPr="001B6CFE" w:rsidRDefault="00DD42AA" w:rsidP="00DD42A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65610CF3" w14:textId="01E1A6A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573AB279" w14:textId="77777777" w:rsidR="00DD42AA" w:rsidRPr="001B6CFE" w:rsidRDefault="00DD42AA" w:rsidP="00DD42AA">
            <w:pPr>
              <w:spacing w:after="0" w:line="240" w:lineRule="auto"/>
              <w:jc w:val="right"/>
              <w:rPr>
                <w:lang w:eastAsia="en-AU"/>
              </w:rPr>
            </w:pPr>
            <w:r w:rsidRPr="001B6CFE">
              <w:rPr>
                <w:lang w:eastAsia="en-AU"/>
              </w:rPr>
              <w:t>56.7</w:t>
            </w:r>
          </w:p>
        </w:tc>
        <w:tc>
          <w:tcPr>
            <w:tcW w:w="838" w:type="dxa"/>
            <w:gridSpan w:val="2"/>
            <w:tcBorders>
              <w:top w:val="single" w:sz="4" w:space="0" w:color="auto"/>
              <w:left w:val="nil"/>
              <w:bottom w:val="nil"/>
              <w:right w:val="nil"/>
            </w:tcBorders>
            <w:shd w:val="clear" w:color="auto" w:fill="auto"/>
            <w:noWrap/>
            <w:vAlign w:val="center"/>
            <w:hideMark/>
          </w:tcPr>
          <w:p w14:paraId="01DDB0E4" w14:textId="77777777" w:rsidR="00DD42AA" w:rsidRPr="001B6CFE" w:rsidRDefault="00DD42AA" w:rsidP="00DD42AA">
            <w:pPr>
              <w:spacing w:after="0" w:line="240" w:lineRule="auto"/>
              <w:jc w:val="right"/>
              <w:rPr>
                <w:lang w:eastAsia="en-AU"/>
              </w:rPr>
            </w:pPr>
            <w:r w:rsidRPr="001B6CFE">
              <w:rPr>
                <w:lang w:eastAsia="en-AU"/>
              </w:rPr>
              <w:t>54.5</w:t>
            </w:r>
          </w:p>
        </w:tc>
        <w:tc>
          <w:tcPr>
            <w:tcW w:w="732" w:type="dxa"/>
            <w:gridSpan w:val="2"/>
            <w:tcBorders>
              <w:top w:val="single" w:sz="4" w:space="0" w:color="auto"/>
              <w:left w:val="nil"/>
              <w:bottom w:val="nil"/>
              <w:right w:val="nil"/>
            </w:tcBorders>
            <w:shd w:val="clear" w:color="auto" w:fill="auto"/>
            <w:noWrap/>
            <w:vAlign w:val="center"/>
            <w:hideMark/>
          </w:tcPr>
          <w:p w14:paraId="30D7C1A4" w14:textId="77777777" w:rsidR="00DD42AA" w:rsidRPr="001B6CFE" w:rsidRDefault="00DD42AA" w:rsidP="00DD42AA">
            <w:pPr>
              <w:spacing w:after="0" w:line="240" w:lineRule="auto"/>
              <w:jc w:val="right"/>
              <w:rPr>
                <w:lang w:eastAsia="en-AU"/>
              </w:rPr>
            </w:pPr>
            <w:r w:rsidRPr="001B6CFE">
              <w:rPr>
                <w:lang w:eastAsia="en-AU"/>
              </w:rPr>
              <w:t>56.3</w:t>
            </w:r>
          </w:p>
        </w:tc>
        <w:tc>
          <w:tcPr>
            <w:tcW w:w="909" w:type="dxa"/>
            <w:gridSpan w:val="2"/>
            <w:tcBorders>
              <w:top w:val="single" w:sz="4" w:space="0" w:color="auto"/>
              <w:left w:val="nil"/>
              <w:bottom w:val="nil"/>
              <w:right w:val="nil"/>
            </w:tcBorders>
            <w:shd w:val="clear" w:color="auto" w:fill="auto"/>
            <w:noWrap/>
            <w:vAlign w:val="center"/>
            <w:hideMark/>
          </w:tcPr>
          <w:p w14:paraId="602C8DDD" w14:textId="77777777" w:rsidR="00DD42AA" w:rsidRPr="001B6CFE" w:rsidRDefault="00DD42AA" w:rsidP="00DD42AA">
            <w:pPr>
              <w:spacing w:after="0" w:line="240" w:lineRule="auto"/>
              <w:jc w:val="right"/>
              <w:rPr>
                <w:lang w:eastAsia="en-AU"/>
              </w:rPr>
            </w:pPr>
            <w:r w:rsidRPr="001B6CFE">
              <w:rPr>
                <w:lang w:eastAsia="en-AU"/>
              </w:rPr>
              <w:t>52</w:t>
            </w:r>
          </w:p>
        </w:tc>
        <w:tc>
          <w:tcPr>
            <w:tcW w:w="909" w:type="dxa"/>
            <w:gridSpan w:val="2"/>
            <w:tcBorders>
              <w:top w:val="single" w:sz="4" w:space="0" w:color="auto"/>
              <w:left w:val="nil"/>
              <w:bottom w:val="nil"/>
              <w:right w:val="nil"/>
            </w:tcBorders>
            <w:shd w:val="clear" w:color="auto" w:fill="auto"/>
            <w:noWrap/>
            <w:vAlign w:val="center"/>
            <w:hideMark/>
          </w:tcPr>
          <w:p w14:paraId="284B4D99" w14:textId="77777777" w:rsidR="00DD42AA" w:rsidRPr="001B6CFE" w:rsidRDefault="00DD42AA" w:rsidP="00DD42AA">
            <w:pPr>
              <w:spacing w:after="0" w:line="240" w:lineRule="auto"/>
              <w:jc w:val="right"/>
              <w:rPr>
                <w:lang w:eastAsia="en-AU"/>
              </w:rPr>
            </w:pPr>
            <w:r w:rsidRPr="001B6CFE">
              <w:rPr>
                <w:lang w:eastAsia="en-AU"/>
              </w:rPr>
              <w:t>50</w:t>
            </w:r>
          </w:p>
        </w:tc>
        <w:tc>
          <w:tcPr>
            <w:tcW w:w="909" w:type="dxa"/>
            <w:gridSpan w:val="2"/>
            <w:tcBorders>
              <w:top w:val="single" w:sz="4" w:space="0" w:color="auto"/>
              <w:left w:val="nil"/>
              <w:bottom w:val="nil"/>
              <w:right w:val="nil"/>
            </w:tcBorders>
            <w:shd w:val="clear" w:color="auto" w:fill="auto"/>
            <w:noWrap/>
            <w:vAlign w:val="center"/>
            <w:hideMark/>
          </w:tcPr>
          <w:p w14:paraId="6BECB927"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single" w:sz="4" w:space="0" w:color="auto"/>
              <w:left w:val="nil"/>
              <w:bottom w:val="nil"/>
              <w:right w:val="nil"/>
            </w:tcBorders>
            <w:shd w:val="clear" w:color="auto" w:fill="auto"/>
            <w:noWrap/>
            <w:vAlign w:val="center"/>
            <w:hideMark/>
          </w:tcPr>
          <w:p w14:paraId="7387ED73" w14:textId="77777777" w:rsidR="00DD42AA" w:rsidRPr="001B6CFE" w:rsidRDefault="00DD42AA" w:rsidP="00DD42AA">
            <w:pPr>
              <w:spacing w:after="0" w:line="240" w:lineRule="auto"/>
              <w:jc w:val="right"/>
              <w:rPr>
                <w:lang w:eastAsia="en-AU"/>
              </w:rPr>
            </w:pPr>
            <w:r w:rsidRPr="001B6CFE">
              <w:rPr>
                <w:lang w:eastAsia="en-AU"/>
              </w:rPr>
              <w:t>128</w:t>
            </w:r>
          </w:p>
        </w:tc>
        <w:tc>
          <w:tcPr>
            <w:tcW w:w="791" w:type="dxa"/>
            <w:gridSpan w:val="2"/>
            <w:tcBorders>
              <w:top w:val="single" w:sz="4" w:space="0" w:color="auto"/>
              <w:left w:val="nil"/>
              <w:bottom w:val="nil"/>
              <w:right w:val="nil"/>
            </w:tcBorders>
            <w:shd w:val="clear" w:color="auto" w:fill="auto"/>
            <w:noWrap/>
            <w:vAlign w:val="center"/>
            <w:hideMark/>
          </w:tcPr>
          <w:p w14:paraId="40AD3E5A" w14:textId="77777777" w:rsidR="00DD42AA" w:rsidRPr="001B6CFE" w:rsidRDefault="00DD42AA" w:rsidP="00DD42AA">
            <w:pPr>
              <w:spacing w:after="0" w:line="240" w:lineRule="auto"/>
              <w:jc w:val="right"/>
              <w:rPr>
                <w:lang w:eastAsia="en-AU"/>
              </w:rPr>
            </w:pPr>
            <w:r w:rsidRPr="001B6CFE">
              <w:rPr>
                <w:lang w:eastAsia="en-AU"/>
              </w:rPr>
              <w:t>105</w:t>
            </w:r>
          </w:p>
        </w:tc>
        <w:tc>
          <w:tcPr>
            <w:tcW w:w="791" w:type="dxa"/>
            <w:gridSpan w:val="2"/>
            <w:tcBorders>
              <w:top w:val="single" w:sz="4" w:space="0" w:color="auto"/>
              <w:left w:val="nil"/>
              <w:bottom w:val="nil"/>
              <w:right w:val="nil"/>
            </w:tcBorders>
            <w:shd w:val="clear" w:color="auto" w:fill="auto"/>
            <w:noWrap/>
            <w:vAlign w:val="center"/>
            <w:hideMark/>
          </w:tcPr>
          <w:p w14:paraId="513DD9FC" w14:textId="77777777" w:rsidR="00DD42AA" w:rsidRPr="001B6CFE" w:rsidRDefault="00DD42AA" w:rsidP="00DD42AA">
            <w:pPr>
              <w:spacing w:after="0" w:line="240" w:lineRule="auto"/>
              <w:jc w:val="right"/>
              <w:rPr>
                <w:lang w:eastAsia="en-AU"/>
              </w:rPr>
            </w:pPr>
            <w:r w:rsidRPr="001B6CFE">
              <w:rPr>
                <w:lang w:eastAsia="en-AU"/>
              </w:rPr>
              <w:t>106</w:t>
            </w:r>
          </w:p>
        </w:tc>
        <w:tc>
          <w:tcPr>
            <w:tcW w:w="595" w:type="dxa"/>
            <w:gridSpan w:val="2"/>
            <w:tcBorders>
              <w:top w:val="single" w:sz="4" w:space="0" w:color="auto"/>
              <w:left w:val="nil"/>
              <w:bottom w:val="nil"/>
              <w:right w:val="nil"/>
            </w:tcBorders>
            <w:shd w:val="clear" w:color="auto" w:fill="auto"/>
            <w:noWrap/>
            <w:vAlign w:val="center"/>
            <w:hideMark/>
          </w:tcPr>
          <w:p w14:paraId="4CE089D7" w14:textId="77777777" w:rsidR="00DD42AA" w:rsidRPr="001B6CFE" w:rsidRDefault="00DD42AA" w:rsidP="00DD42AA">
            <w:pPr>
              <w:spacing w:after="0" w:line="240" w:lineRule="auto"/>
              <w:jc w:val="right"/>
              <w:rPr>
                <w:lang w:eastAsia="en-AU"/>
              </w:rPr>
            </w:pPr>
            <w:r w:rsidRPr="001B6CFE">
              <w:rPr>
                <w:lang w:eastAsia="en-AU"/>
              </w:rPr>
              <w:t>23.7</w:t>
            </w:r>
          </w:p>
        </w:tc>
        <w:tc>
          <w:tcPr>
            <w:tcW w:w="591" w:type="dxa"/>
            <w:gridSpan w:val="2"/>
            <w:tcBorders>
              <w:top w:val="single" w:sz="4" w:space="0" w:color="auto"/>
              <w:left w:val="nil"/>
              <w:bottom w:val="nil"/>
              <w:right w:val="nil"/>
            </w:tcBorders>
            <w:shd w:val="clear" w:color="auto" w:fill="auto"/>
            <w:noWrap/>
            <w:vAlign w:val="center"/>
            <w:hideMark/>
          </w:tcPr>
          <w:p w14:paraId="5D14C928" w14:textId="77777777" w:rsidR="00DD42AA" w:rsidRPr="001B6CFE" w:rsidRDefault="00DD42AA" w:rsidP="00DD42AA">
            <w:pPr>
              <w:spacing w:after="0" w:line="240" w:lineRule="auto"/>
              <w:jc w:val="right"/>
              <w:rPr>
                <w:lang w:eastAsia="en-AU"/>
              </w:rPr>
            </w:pPr>
            <w:r w:rsidRPr="001B6CFE">
              <w:rPr>
                <w:lang w:eastAsia="en-AU"/>
              </w:rPr>
              <w:t>20.6</w:t>
            </w:r>
          </w:p>
        </w:tc>
        <w:tc>
          <w:tcPr>
            <w:tcW w:w="657" w:type="dxa"/>
            <w:gridSpan w:val="2"/>
            <w:tcBorders>
              <w:top w:val="single" w:sz="4" w:space="0" w:color="auto"/>
              <w:left w:val="nil"/>
              <w:bottom w:val="nil"/>
              <w:right w:val="nil"/>
            </w:tcBorders>
            <w:shd w:val="clear" w:color="auto" w:fill="auto"/>
            <w:noWrap/>
            <w:vAlign w:val="center"/>
            <w:hideMark/>
          </w:tcPr>
          <w:p w14:paraId="0175EB63" w14:textId="77777777" w:rsidR="00DD42AA" w:rsidRPr="001B6CFE" w:rsidRDefault="00DD42AA" w:rsidP="00DD42AA">
            <w:pPr>
              <w:spacing w:after="0" w:line="240" w:lineRule="auto"/>
              <w:jc w:val="right"/>
              <w:rPr>
                <w:lang w:eastAsia="en-AU"/>
              </w:rPr>
            </w:pPr>
            <w:r w:rsidRPr="001B6CFE">
              <w:rPr>
                <w:lang w:eastAsia="en-AU"/>
              </w:rPr>
              <w:t>22.1</w:t>
            </w:r>
          </w:p>
        </w:tc>
        <w:tc>
          <w:tcPr>
            <w:tcW w:w="774" w:type="dxa"/>
            <w:gridSpan w:val="2"/>
            <w:tcBorders>
              <w:top w:val="single" w:sz="4" w:space="0" w:color="auto"/>
              <w:left w:val="nil"/>
              <w:bottom w:val="nil"/>
              <w:right w:val="nil"/>
            </w:tcBorders>
            <w:shd w:val="clear" w:color="auto" w:fill="auto"/>
            <w:noWrap/>
            <w:vAlign w:val="center"/>
            <w:hideMark/>
          </w:tcPr>
          <w:p w14:paraId="23D3DF00" w14:textId="77777777" w:rsidR="00DD42AA" w:rsidRPr="001B6CFE" w:rsidRDefault="00DD42AA" w:rsidP="00DD42AA">
            <w:pPr>
              <w:spacing w:after="0" w:line="240" w:lineRule="auto"/>
              <w:jc w:val="right"/>
              <w:rPr>
                <w:lang w:eastAsia="en-AU"/>
              </w:rPr>
            </w:pPr>
            <w:r w:rsidRPr="001B6CFE">
              <w:rPr>
                <w:lang w:eastAsia="en-AU"/>
              </w:rPr>
              <w:t>136.7</w:t>
            </w:r>
          </w:p>
        </w:tc>
        <w:tc>
          <w:tcPr>
            <w:tcW w:w="766" w:type="dxa"/>
            <w:gridSpan w:val="2"/>
            <w:tcBorders>
              <w:top w:val="single" w:sz="4" w:space="0" w:color="auto"/>
              <w:left w:val="nil"/>
              <w:bottom w:val="nil"/>
              <w:right w:val="nil"/>
            </w:tcBorders>
            <w:shd w:val="clear" w:color="auto" w:fill="auto"/>
            <w:noWrap/>
            <w:vAlign w:val="center"/>
            <w:hideMark/>
          </w:tcPr>
          <w:p w14:paraId="121ED906" w14:textId="77777777" w:rsidR="00DD42AA" w:rsidRPr="001B6CFE" w:rsidRDefault="00DD42AA" w:rsidP="00DD42AA">
            <w:pPr>
              <w:spacing w:after="0" w:line="240" w:lineRule="auto"/>
              <w:jc w:val="right"/>
              <w:rPr>
                <w:lang w:eastAsia="en-AU"/>
              </w:rPr>
            </w:pPr>
            <w:r w:rsidRPr="001B6CFE">
              <w:rPr>
                <w:lang w:eastAsia="en-AU"/>
              </w:rPr>
              <w:t>131.2</w:t>
            </w:r>
          </w:p>
        </w:tc>
        <w:tc>
          <w:tcPr>
            <w:tcW w:w="865" w:type="dxa"/>
            <w:gridSpan w:val="2"/>
            <w:tcBorders>
              <w:top w:val="single" w:sz="4" w:space="0" w:color="auto"/>
              <w:left w:val="nil"/>
              <w:bottom w:val="nil"/>
              <w:right w:val="nil"/>
            </w:tcBorders>
            <w:shd w:val="clear" w:color="auto" w:fill="auto"/>
            <w:noWrap/>
            <w:vAlign w:val="center"/>
            <w:hideMark/>
          </w:tcPr>
          <w:p w14:paraId="447867E0" w14:textId="77777777" w:rsidR="00DD42AA" w:rsidRPr="001B6CFE" w:rsidRDefault="00DD42AA" w:rsidP="00DD42AA">
            <w:pPr>
              <w:spacing w:after="0" w:line="240" w:lineRule="auto"/>
              <w:jc w:val="right"/>
              <w:rPr>
                <w:lang w:eastAsia="en-AU"/>
              </w:rPr>
            </w:pPr>
            <w:r w:rsidRPr="001B6CFE">
              <w:rPr>
                <w:lang w:eastAsia="en-AU"/>
              </w:rPr>
              <w:t>135.5</w:t>
            </w:r>
          </w:p>
        </w:tc>
        <w:tc>
          <w:tcPr>
            <w:tcW w:w="551" w:type="dxa"/>
            <w:gridSpan w:val="2"/>
            <w:tcBorders>
              <w:top w:val="single" w:sz="4" w:space="0" w:color="auto"/>
              <w:left w:val="nil"/>
              <w:bottom w:val="nil"/>
              <w:right w:val="nil"/>
            </w:tcBorders>
            <w:shd w:val="clear" w:color="auto" w:fill="auto"/>
            <w:noWrap/>
            <w:vAlign w:val="bottom"/>
            <w:hideMark/>
          </w:tcPr>
          <w:p w14:paraId="5A35D068" w14:textId="77777777" w:rsidR="00DD42AA" w:rsidRPr="001B6CFE" w:rsidRDefault="00DD42AA" w:rsidP="00DD42AA">
            <w:pPr>
              <w:spacing w:after="0" w:line="240" w:lineRule="auto"/>
              <w:rPr>
                <w:lang w:eastAsia="en-AU"/>
              </w:rPr>
            </w:pPr>
          </w:p>
        </w:tc>
      </w:tr>
      <w:tr w:rsidR="001207FA" w:rsidRPr="001B6CFE" w14:paraId="6DBDAFC0" w14:textId="77777777" w:rsidTr="0000039F">
        <w:trPr>
          <w:gridAfter w:val="1"/>
          <w:wAfter w:w="63" w:type="dxa"/>
          <w:trHeight w:val="300"/>
        </w:trPr>
        <w:tc>
          <w:tcPr>
            <w:tcW w:w="1003" w:type="dxa"/>
            <w:vMerge/>
            <w:tcBorders>
              <w:left w:val="nil"/>
              <w:right w:val="nil"/>
            </w:tcBorders>
            <w:vAlign w:val="center"/>
          </w:tcPr>
          <w:p w14:paraId="4013BA1B"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CF6DA98" w14:textId="48C441B8"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552CE603" w14:textId="77777777" w:rsidR="00DD42AA" w:rsidRPr="001B6CFE" w:rsidRDefault="00DD42AA" w:rsidP="00DD42AA">
            <w:pPr>
              <w:spacing w:after="0" w:line="240" w:lineRule="auto"/>
              <w:jc w:val="right"/>
              <w:rPr>
                <w:lang w:eastAsia="en-AU"/>
              </w:rPr>
            </w:pPr>
            <w:r w:rsidRPr="001B6CFE">
              <w:rPr>
                <w:lang w:eastAsia="en-AU"/>
              </w:rPr>
              <w:t>24.9</w:t>
            </w:r>
          </w:p>
        </w:tc>
        <w:tc>
          <w:tcPr>
            <w:tcW w:w="838" w:type="dxa"/>
            <w:gridSpan w:val="2"/>
            <w:tcBorders>
              <w:top w:val="nil"/>
              <w:left w:val="nil"/>
              <w:bottom w:val="nil"/>
              <w:right w:val="nil"/>
            </w:tcBorders>
            <w:shd w:val="clear" w:color="auto" w:fill="auto"/>
            <w:noWrap/>
            <w:vAlign w:val="center"/>
            <w:hideMark/>
          </w:tcPr>
          <w:p w14:paraId="3680F767" w14:textId="77777777" w:rsidR="00DD42AA" w:rsidRPr="001B6CFE" w:rsidRDefault="00DD42AA" w:rsidP="00DD42AA">
            <w:pPr>
              <w:spacing w:after="0" w:line="240" w:lineRule="auto"/>
              <w:jc w:val="right"/>
              <w:rPr>
                <w:lang w:eastAsia="en-AU"/>
              </w:rPr>
            </w:pPr>
            <w:r w:rsidRPr="001B6CFE">
              <w:rPr>
                <w:lang w:eastAsia="en-AU"/>
              </w:rPr>
              <w:t>21.2</w:t>
            </w:r>
          </w:p>
        </w:tc>
        <w:tc>
          <w:tcPr>
            <w:tcW w:w="732" w:type="dxa"/>
            <w:gridSpan w:val="2"/>
            <w:tcBorders>
              <w:top w:val="nil"/>
              <w:left w:val="nil"/>
              <w:bottom w:val="nil"/>
              <w:right w:val="nil"/>
            </w:tcBorders>
            <w:shd w:val="clear" w:color="auto" w:fill="auto"/>
            <w:noWrap/>
            <w:vAlign w:val="center"/>
            <w:hideMark/>
          </w:tcPr>
          <w:p w14:paraId="0C9FFCFE" w14:textId="77777777" w:rsidR="00DD42AA" w:rsidRPr="001B6CFE" w:rsidRDefault="00DD42AA" w:rsidP="00DD42AA">
            <w:pPr>
              <w:spacing w:after="0" w:line="240" w:lineRule="auto"/>
              <w:jc w:val="right"/>
              <w:rPr>
                <w:lang w:eastAsia="en-AU"/>
              </w:rPr>
            </w:pPr>
            <w:r w:rsidRPr="001B6CFE">
              <w:rPr>
                <w:lang w:eastAsia="en-AU"/>
              </w:rPr>
              <w:t>23.4</w:t>
            </w:r>
          </w:p>
        </w:tc>
        <w:tc>
          <w:tcPr>
            <w:tcW w:w="909" w:type="dxa"/>
            <w:gridSpan w:val="2"/>
            <w:tcBorders>
              <w:top w:val="nil"/>
              <w:left w:val="nil"/>
              <w:bottom w:val="nil"/>
              <w:right w:val="nil"/>
            </w:tcBorders>
            <w:shd w:val="clear" w:color="auto" w:fill="auto"/>
            <w:noWrap/>
            <w:vAlign w:val="center"/>
            <w:hideMark/>
          </w:tcPr>
          <w:p w14:paraId="70B95631" w14:textId="77777777" w:rsidR="00DD42AA" w:rsidRPr="001B6CFE" w:rsidRDefault="00DD42AA"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112C7F4E" w14:textId="77777777" w:rsidR="00DD42AA" w:rsidRPr="001B6CFE" w:rsidRDefault="00DD42AA" w:rsidP="00DD42AA">
            <w:pPr>
              <w:spacing w:after="0" w:line="240" w:lineRule="auto"/>
              <w:jc w:val="right"/>
              <w:rPr>
                <w:lang w:eastAsia="en-AU"/>
              </w:rPr>
            </w:pPr>
            <w:r w:rsidRPr="001B6CFE">
              <w:rPr>
                <w:lang w:eastAsia="en-AU"/>
              </w:rPr>
              <w:t>19</w:t>
            </w:r>
          </w:p>
        </w:tc>
        <w:tc>
          <w:tcPr>
            <w:tcW w:w="909" w:type="dxa"/>
            <w:gridSpan w:val="2"/>
            <w:tcBorders>
              <w:top w:val="nil"/>
              <w:left w:val="nil"/>
              <w:bottom w:val="nil"/>
              <w:right w:val="nil"/>
            </w:tcBorders>
            <w:shd w:val="clear" w:color="auto" w:fill="auto"/>
            <w:noWrap/>
            <w:vAlign w:val="center"/>
            <w:hideMark/>
          </w:tcPr>
          <w:p w14:paraId="731C7D38" w14:textId="77777777" w:rsidR="00DD42AA" w:rsidRPr="001B6CFE" w:rsidRDefault="00DD42AA" w:rsidP="00DD42AA">
            <w:pPr>
              <w:spacing w:after="0" w:line="240" w:lineRule="auto"/>
              <w:jc w:val="right"/>
              <w:rPr>
                <w:lang w:eastAsia="en-AU"/>
              </w:rPr>
            </w:pPr>
            <w:r w:rsidRPr="001B6CFE">
              <w:rPr>
                <w:lang w:eastAsia="en-AU"/>
              </w:rPr>
              <w:t>23</w:t>
            </w:r>
          </w:p>
        </w:tc>
        <w:tc>
          <w:tcPr>
            <w:tcW w:w="791" w:type="dxa"/>
            <w:gridSpan w:val="2"/>
            <w:tcBorders>
              <w:top w:val="nil"/>
              <w:left w:val="nil"/>
              <w:bottom w:val="nil"/>
              <w:right w:val="nil"/>
            </w:tcBorders>
            <w:shd w:val="clear" w:color="auto" w:fill="auto"/>
            <w:noWrap/>
            <w:vAlign w:val="center"/>
            <w:hideMark/>
          </w:tcPr>
          <w:p w14:paraId="26FCBBCA" w14:textId="77777777" w:rsidR="00DD42AA" w:rsidRPr="001B6CFE" w:rsidRDefault="00DD42AA" w:rsidP="00DD42AA">
            <w:pPr>
              <w:spacing w:after="0" w:line="240" w:lineRule="auto"/>
              <w:jc w:val="right"/>
              <w:rPr>
                <w:lang w:eastAsia="en-AU"/>
              </w:rPr>
            </w:pPr>
            <w:r w:rsidRPr="001B6CFE">
              <w:rPr>
                <w:lang w:eastAsia="en-AU"/>
              </w:rPr>
              <w:t>102</w:t>
            </w:r>
          </w:p>
        </w:tc>
        <w:tc>
          <w:tcPr>
            <w:tcW w:w="791" w:type="dxa"/>
            <w:gridSpan w:val="2"/>
            <w:tcBorders>
              <w:top w:val="nil"/>
              <w:left w:val="nil"/>
              <w:bottom w:val="nil"/>
              <w:right w:val="nil"/>
            </w:tcBorders>
            <w:shd w:val="clear" w:color="auto" w:fill="auto"/>
            <w:noWrap/>
            <w:vAlign w:val="center"/>
            <w:hideMark/>
          </w:tcPr>
          <w:p w14:paraId="48BD045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5C0374" w14:textId="77777777" w:rsidR="00DD42AA" w:rsidRPr="001B6CFE" w:rsidRDefault="00DD42AA" w:rsidP="00DD42AA">
            <w:pPr>
              <w:spacing w:after="0" w:line="240" w:lineRule="auto"/>
              <w:jc w:val="right"/>
              <w:rPr>
                <w:lang w:eastAsia="en-AU"/>
              </w:rPr>
            </w:pPr>
            <w:r w:rsidRPr="001B6CFE">
              <w:rPr>
                <w:lang w:eastAsia="en-AU"/>
              </w:rPr>
              <w:t>89</w:t>
            </w:r>
          </w:p>
        </w:tc>
        <w:tc>
          <w:tcPr>
            <w:tcW w:w="595" w:type="dxa"/>
            <w:gridSpan w:val="2"/>
            <w:tcBorders>
              <w:top w:val="nil"/>
              <w:left w:val="nil"/>
              <w:bottom w:val="nil"/>
              <w:right w:val="nil"/>
            </w:tcBorders>
            <w:shd w:val="clear" w:color="auto" w:fill="auto"/>
            <w:noWrap/>
            <w:vAlign w:val="center"/>
            <w:hideMark/>
          </w:tcPr>
          <w:p w14:paraId="62FD330F" w14:textId="77777777" w:rsidR="00DD42AA" w:rsidRPr="001B6CFE" w:rsidRDefault="00DD42AA" w:rsidP="00DD42AA">
            <w:pPr>
              <w:spacing w:after="0" w:line="240" w:lineRule="auto"/>
              <w:jc w:val="right"/>
              <w:rPr>
                <w:lang w:eastAsia="en-AU"/>
              </w:rPr>
            </w:pPr>
            <w:r w:rsidRPr="001B6CFE">
              <w:rPr>
                <w:lang w:eastAsia="en-AU"/>
              </w:rPr>
              <w:t>16.5</w:t>
            </w:r>
          </w:p>
        </w:tc>
        <w:tc>
          <w:tcPr>
            <w:tcW w:w="591" w:type="dxa"/>
            <w:gridSpan w:val="2"/>
            <w:tcBorders>
              <w:top w:val="nil"/>
              <w:left w:val="nil"/>
              <w:bottom w:val="nil"/>
              <w:right w:val="nil"/>
            </w:tcBorders>
            <w:shd w:val="clear" w:color="auto" w:fill="auto"/>
            <w:noWrap/>
            <w:vAlign w:val="center"/>
            <w:hideMark/>
          </w:tcPr>
          <w:p w14:paraId="269CAFF3" w14:textId="77777777" w:rsidR="00DD42AA" w:rsidRPr="001B6CFE" w:rsidRDefault="00DD42AA" w:rsidP="00DD42AA">
            <w:pPr>
              <w:spacing w:after="0" w:line="240" w:lineRule="auto"/>
              <w:jc w:val="right"/>
              <w:rPr>
                <w:lang w:eastAsia="en-AU"/>
              </w:rPr>
            </w:pPr>
            <w:r w:rsidRPr="001B6CFE">
              <w:rPr>
                <w:lang w:eastAsia="en-AU"/>
              </w:rPr>
              <w:t>13.8</w:t>
            </w:r>
          </w:p>
        </w:tc>
        <w:tc>
          <w:tcPr>
            <w:tcW w:w="657" w:type="dxa"/>
            <w:gridSpan w:val="2"/>
            <w:tcBorders>
              <w:top w:val="nil"/>
              <w:left w:val="nil"/>
              <w:bottom w:val="nil"/>
              <w:right w:val="nil"/>
            </w:tcBorders>
            <w:shd w:val="clear" w:color="auto" w:fill="auto"/>
            <w:noWrap/>
            <w:vAlign w:val="center"/>
            <w:hideMark/>
          </w:tcPr>
          <w:p w14:paraId="6416CD86" w14:textId="77777777" w:rsidR="00DD42AA" w:rsidRPr="001B6CFE" w:rsidRDefault="00DD42AA" w:rsidP="00DD42AA">
            <w:pPr>
              <w:spacing w:after="0" w:line="240" w:lineRule="auto"/>
              <w:jc w:val="right"/>
              <w:rPr>
                <w:lang w:eastAsia="en-AU"/>
              </w:rPr>
            </w:pPr>
            <w:r w:rsidRPr="001B6CFE">
              <w:rPr>
                <w:lang w:eastAsia="en-AU"/>
              </w:rPr>
              <w:t>15.4</w:t>
            </w:r>
          </w:p>
        </w:tc>
        <w:tc>
          <w:tcPr>
            <w:tcW w:w="774" w:type="dxa"/>
            <w:gridSpan w:val="2"/>
            <w:tcBorders>
              <w:top w:val="nil"/>
              <w:left w:val="nil"/>
              <w:bottom w:val="nil"/>
              <w:right w:val="nil"/>
            </w:tcBorders>
            <w:shd w:val="clear" w:color="auto" w:fill="auto"/>
            <w:noWrap/>
            <w:vAlign w:val="center"/>
            <w:hideMark/>
          </w:tcPr>
          <w:p w14:paraId="59D77C1F" w14:textId="77777777" w:rsidR="00DD42AA" w:rsidRPr="001B6CFE" w:rsidRDefault="00DD42AA" w:rsidP="00DD42AA">
            <w:pPr>
              <w:spacing w:after="0" w:line="240" w:lineRule="auto"/>
              <w:jc w:val="right"/>
              <w:rPr>
                <w:lang w:eastAsia="en-AU"/>
              </w:rPr>
            </w:pPr>
            <w:r w:rsidRPr="001B6CFE">
              <w:rPr>
                <w:lang w:eastAsia="en-AU"/>
              </w:rPr>
              <w:t>59.9</w:t>
            </w:r>
          </w:p>
        </w:tc>
        <w:tc>
          <w:tcPr>
            <w:tcW w:w="766" w:type="dxa"/>
            <w:gridSpan w:val="2"/>
            <w:tcBorders>
              <w:top w:val="nil"/>
              <w:left w:val="nil"/>
              <w:bottom w:val="nil"/>
              <w:right w:val="nil"/>
            </w:tcBorders>
            <w:shd w:val="clear" w:color="auto" w:fill="auto"/>
            <w:noWrap/>
            <w:vAlign w:val="center"/>
            <w:hideMark/>
          </w:tcPr>
          <w:p w14:paraId="3AC1A76D" w14:textId="77777777" w:rsidR="00DD42AA" w:rsidRPr="001B6CFE" w:rsidRDefault="00DD42AA" w:rsidP="00DD42AA">
            <w:pPr>
              <w:spacing w:after="0" w:line="240" w:lineRule="auto"/>
              <w:jc w:val="right"/>
              <w:rPr>
                <w:lang w:eastAsia="en-AU"/>
              </w:rPr>
            </w:pPr>
            <w:r w:rsidRPr="001B6CFE">
              <w:rPr>
                <w:lang w:eastAsia="en-AU"/>
              </w:rPr>
              <w:t>51.2</w:t>
            </w:r>
          </w:p>
        </w:tc>
        <w:tc>
          <w:tcPr>
            <w:tcW w:w="865" w:type="dxa"/>
            <w:gridSpan w:val="2"/>
            <w:tcBorders>
              <w:top w:val="nil"/>
              <w:left w:val="nil"/>
              <w:bottom w:val="nil"/>
              <w:right w:val="nil"/>
            </w:tcBorders>
            <w:shd w:val="clear" w:color="auto" w:fill="auto"/>
            <w:noWrap/>
            <w:vAlign w:val="center"/>
            <w:hideMark/>
          </w:tcPr>
          <w:p w14:paraId="3240C53C" w14:textId="77777777" w:rsidR="00DD42AA" w:rsidRPr="001B6CFE" w:rsidRDefault="00DD42AA" w:rsidP="00DD42AA">
            <w:pPr>
              <w:spacing w:after="0" w:line="240" w:lineRule="auto"/>
              <w:jc w:val="right"/>
              <w:rPr>
                <w:lang w:eastAsia="en-AU"/>
              </w:rPr>
            </w:pPr>
            <w:r w:rsidRPr="001B6CFE">
              <w:rPr>
                <w:lang w:eastAsia="en-AU"/>
              </w:rPr>
              <w:t>56.4</w:t>
            </w:r>
          </w:p>
        </w:tc>
        <w:tc>
          <w:tcPr>
            <w:tcW w:w="551" w:type="dxa"/>
            <w:gridSpan w:val="2"/>
            <w:tcBorders>
              <w:top w:val="nil"/>
              <w:left w:val="nil"/>
              <w:bottom w:val="nil"/>
              <w:right w:val="nil"/>
            </w:tcBorders>
            <w:shd w:val="clear" w:color="auto" w:fill="auto"/>
            <w:noWrap/>
            <w:vAlign w:val="bottom"/>
            <w:hideMark/>
          </w:tcPr>
          <w:p w14:paraId="79DB50F5" w14:textId="77777777" w:rsidR="00DD42AA" w:rsidRPr="001B6CFE" w:rsidRDefault="00DD42AA" w:rsidP="00DD42AA">
            <w:pPr>
              <w:spacing w:after="0" w:line="240" w:lineRule="auto"/>
              <w:rPr>
                <w:lang w:eastAsia="en-AU"/>
              </w:rPr>
            </w:pPr>
          </w:p>
        </w:tc>
      </w:tr>
      <w:tr w:rsidR="001207FA" w:rsidRPr="001B6CFE" w14:paraId="34B50D02" w14:textId="77777777" w:rsidTr="0000039F">
        <w:trPr>
          <w:gridAfter w:val="1"/>
          <w:wAfter w:w="63" w:type="dxa"/>
          <w:trHeight w:val="300"/>
        </w:trPr>
        <w:tc>
          <w:tcPr>
            <w:tcW w:w="1003" w:type="dxa"/>
            <w:vMerge/>
            <w:tcBorders>
              <w:left w:val="nil"/>
              <w:right w:val="nil"/>
            </w:tcBorders>
            <w:vAlign w:val="center"/>
          </w:tcPr>
          <w:p w14:paraId="160224E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0C568F" w14:textId="2C1A07E3"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71615E86" w14:textId="77777777" w:rsidR="00DD42AA" w:rsidRPr="001B6CFE" w:rsidRDefault="00DD42AA" w:rsidP="00DD42AA">
            <w:pPr>
              <w:spacing w:after="0" w:line="240" w:lineRule="auto"/>
              <w:jc w:val="right"/>
              <w:rPr>
                <w:lang w:eastAsia="en-AU"/>
              </w:rPr>
            </w:pPr>
            <w:r w:rsidRPr="001B6CFE">
              <w:rPr>
                <w:lang w:eastAsia="en-AU"/>
              </w:rPr>
              <w:t>12.0</w:t>
            </w:r>
          </w:p>
        </w:tc>
        <w:tc>
          <w:tcPr>
            <w:tcW w:w="838" w:type="dxa"/>
            <w:gridSpan w:val="2"/>
            <w:tcBorders>
              <w:top w:val="nil"/>
              <w:left w:val="nil"/>
              <w:bottom w:val="nil"/>
              <w:right w:val="nil"/>
            </w:tcBorders>
            <w:shd w:val="clear" w:color="auto" w:fill="auto"/>
            <w:noWrap/>
            <w:vAlign w:val="center"/>
            <w:hideMark/>
          </w:tcPr>
          <w:p w14:paraId="3F742BD2" w14:textId="77777777" w:rsidR="00DD42AA" w:rsidRPr="001B6CFE" w:rsidRDefault="00DD42AA" w:rsidP="00DD42AA">
            <w:pPr>
              <w:spacing w:after="0" w:line="240" w:lineRule="auto"/>
              <w:jc w:val="right"/>
              <w:rPr>
                <w:lang w:eastAsia="en-AU"/>
              </w:rPr>
            </w:pPr>
            <w:r w:rsidRPr="001B6CFE">
              <w:rPr>
                <w:lang w:eastAsia="en-AU"/>
              </w:rPr>
              <w:t>11.1</w:t>
            </w:r>
          </w:p>
        </w:tc>
        <w:tc>
          <w:tcPr>
            <w:tcW w:w="732" w:type="dxa"/>
            <w:gridSpan w:val="2"/>
            <w:tcBorders>
              <w:top w:val="nil"/>
              <w:left w:val="nil"/>
              <w:bottom w:val="nil"/>
              <w:right w:val="nil"/>
            </w:tcBorders>
            <w:shd w:val="clear" w:color="auto" w:fill="auto"/>
            <w:noWrap/>
            <w:vAlign w:val="center"/>
            <w:hideMark/>
          </w:tcPr>
          <w:p w14:paraId="66C1FBEA" w14:textId="77777777" w:rsidR="00DD42AA" w:rsidRPr="001B6CFE" w:rsidRDefault="00DD42AA" w:rsidP="00DD42AA">
            <w:pPr>
              <w:spacing w:after="0" w:line="240" w:lineRule="auto"/>
              <w:jc w:val="right"/>
              <w:rPr>
                <w:lang w:eastAsia="en-AU"/>
              </w:rPr>
            </w:pPr>
            <w:r w:rsidRPr="001B6CFE">
              <w:rPr>
                <w:lang w:eastAsia="en-AU"/>
              </w:rPr>
              <w:t>11.5</w:t>
            </w:r>
          </w:p>
        </w:tc>
        <w:tc>
          <w:tcPr>
            <w:tcW w:w="909" w:type="dxa"/>
            <w:gridSpan w:val="2"/>
            <w:tcBorders>
              <w:top w:val="nil"/>
              <w:left w:val="nil"/>
              <w:bottom w:val="nil"/>
              <w:right w:val="nil"/>
            </w:tcBorders>
            <w:shd w:val="clear" w:color="auto" w:fill="auto"/>
            <w:noWrap/>
            <w:vAlign w:val="center"/>
            <w:hideMark/>
          </w:tcPr>
          <w:p w14:paraId="3AEA3E0A" w14:textId="77777777" w:rsidR="00DD42AA" w:rsidRPr="001B6CFE" w:rsidRDefault="00DD42AA" w:rsidP="00DD42AA">
            <w:pPr>
              <w:spacing w:after="0" w:line="240" w:lineRule="auto"/>
              <w:jc w:val="right"/>
              <w:rPr>
                <w:lang w:eastAsia="en-AU"/>
              </w:rPr>
            </w:pPr>
            <w:r w:rsidRPr="001B6CFE">
              <w:rPr>
                <w:lang w:eastAsia="en-AU"/>
              </w:rPr>
              <w:t>10</w:t>
            </w:r>
          </w:p>
        </w:tc>
        <w:tc>
          <w:tcPr>
            <w:tcW w:w="909" w:type="dxa"/>
            <w:gridSpan w:val="2"/>
            <w:tcBorders>
              <w:top w:val="nil"/>
              <w:left w:val="nil"/>
              <w:bottom w:val="nil"/>
              <w:right w:val="nil"/>
            </w:tcBorders>
            <w:shd w:val="clear" w:color="auto" w:fill="auto"/>
            <w:noWrap/>
            <w:vAlign w:val="center"/>
            <w:hideMark/>
          </w:tcPr>
          <w:p w14:paraId="475ACD0A" w14:textId="77777777" w:rsidR="00DD42AA" w:rsidRPr="001B6CFE" w:rsidRDefault="00DD42AA"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0178D672" w14:textId="77777777" w:rsidR="00DD42AA" w:rsidRPr="001B6CFE" w:rsidRDefault="00DD42AA" w:rsidP="00DD42AA">
            <w:pPr>
              <w:spacing w:after="0" w:line="240" w:lineRule="auto"/>
              <w:jc w:val="right"/>
              <w:rPr>
                <w:lang w:eastAsia="en-AU"/>
              </w:rPr>
            </w:pPr>
            <w:r w:rsidRPr="001B6CFE">
              <w:rPr>
                <w:lang w:eastAsia="en-AU"/>
              </w:rPr>
              <w:t>10</w:t>
            </w:r>
          </w:p>
        </w:tc>
        <w:tc>
          <w:tcPr>
            <w:tcW w:w="791" w:type="dxa"/>
            <w:gridSpan w:val="2"/>
            <w:tcBorders>
              <w:top w:val="nil"/>
              <w:left w:val="nil"/>
              <w:bottom w:val="nil"/>
              <w:right w:val="nil"/>
            </w:tcBorders>
            <w:shd w:val="clear" w:color="auto" w:fill="auto"/>
            <w:noWrap/>
            <w:vAlign w:val="center"/>
            <w:hideMark/>
          </w:tcPr>
          <w:p w14:paraId="13C796C7" w14:textId="77777777" w:rsidR="00DD42AA" w:rsidRPr="001B6CFE" w:rsidRDefault="00DD42AA" w:rsidP="00DD42AA">
            <w:pPr>
              <w:spacing w:after="0" w:line="240" w:lineRule="auto"/>
              <w:jc w:val="right"/>
              <w:rPr>
                <w:lang w:eastAsia="en-AU"/>
              </w:rPr>
            </w:pPr>
            <w:r w:rsidRPr="001B6CFE">
              <w:rPr>
                <w:lang w:eastAsia="en-AU"/>
              </w:rPr>
              <w:t>87</w:t>
            </w:r>
          </w:p>
        </w:tc>
        <w:tc>
          <w:tcPr>
            <w:tcW w:w="791" w:type="dxa"/>
            <w:gridSpan w:val="2"/>
            <w:tcBorders>
              <w:top w:val="nil"/>
              <w:left w:val="nil"/>
              <w:bottom w:val="nil"/>
              <w:right w:val="nil"/>
            </w:tcBorders>
            <w:shd w:val="clear" w:color="auto" w:fill="auto"/>
            <w:noWrap/>
            <w:vAlign w:val="center"/>
            <w:hideMark/>
          </w:tcPr>
          <w:p w14:paraId="6AF00F1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7F8637" w14:textId="77777777" w:rsidR="00DD42AA" w:rsidRPr="001B6CFE" w:rsidRDefault="00DD42AA"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354CA54D" w14:textId="77777777" w:rsidR="00DD42AA" w:rsidRPr="001B6CFE" w:rsidRDefault="00DD42AA" w:rsidP="00DD42AA">
            <w:pPr>
              <w:spacing w:after="0" w:line="240" w:lineRule="auto"/>
              <w:jc w:val="right"/>
              <w:rPr>
                <w:lang w:eastAsia="en-AU"/>
              </w:rPr>
            </w:pPr>
            <w:r w:rsidRPr="001B6CFE">
              <w:rPr>
                <w:lang w:eastAsia="en-AU"/>
              </w:rPr>
              <w:t>14.4</w:t>
            </w:r>
          </w:p>
        </w:tc>
        <w:tc>
          <w:tcPr>
            <w:tcW w:w="591" w:type="dxa"/>
            <w:gridSpan w:val="2"/>
            <w:tcBorders>
              <w:top w:val="nil"/>
              <w:left w:val="nil"/>
              <w:bottom w:val="nil"/>
              <w:right w:val="nil"/>
            </w:tcBorders>
            <w:shd w:val="clear" w:color="auto" w:fill="auto"/>
            <w:noWrap/>
            <w:vAlign w:val="center"/>
            <w:hideMark/>
          </w:tcPr>
          <w:p w14:paraId="586E5316" w14:textId="77777777" w:rsidR="00DD42AA" w:rsidRPr="001B6CFE" w:rsidRDefault="00DD42AA" w:rsidP="00DD42AA">
            <w:pPr>
              <w:spacing w:after="0" w:line="240" w:lineRule="auto"/>
              <w:jc w:val="right"/>
              <w:rPr>
                <w:lang w:eastAsia="en-AU"/>
              </w:rPr>
            </w:pPr>
            <w:r w:rsidRPr="001B6CFE">
              <w:rPr>
                <w:lang w:eastAsia="en-AU"/>
              </w:rPr>
              <w:t>13.1</w:t>
            </w:r>
          </w:p>
        </w:tc>
        <w:tc>
          <w:tcPr>
            <w:tcW w:w="657" w:type="dxa"/>
            <w:gridSpan w:val="2"/>
            <w:tcBorders>
              <w:top w:val="nil"/>
              <w:left w:val="nil"/>
              <w:bottom w:val="nil"/>
              <w:right w:val="nil"/>
            </w:tcBorders>
            <w:shd w:val="clear" w:color="auto" w:fill="auto"/>
            <w:noWrap/>
            <w:vAlign w:val="center"/>
            <w:hideMark/>
          </w:tcPr>
          <w:p w14:paraId="1B766436" w14:textId="77777777" w:rsidR="00DD42AA" w:rsidRPr="001B6CFE" w:rsidRDefault="00DD42AA" w:rsidP="00DD42AA">
            <w:pPr>
              <w:spacing w:after="0" w:line="240" w:lineRule="auto"/>
              <w:jc w:val="right"/>
              <w:rPr>
                <w:lang w:eastAsia="en-AU"/>
              </w:rPr>
            </w:pPr>
            <w:r w:rsidRPr="001B6CFE">
              <w:rPr>
                <w:lang w:eastAsia="en-AU"/>
              </w:rPr>
              <w:t>13.4</w:t>
            </w:r>
          </w:p>
        </w:tc>
        <w:tc>
          <w:tcPr>
            <w:tcW w:w="774" w:type="dxa"/>
            <w:gridSpan w:val="2"/>
            <w:tcBorders>
              <w:top w:val="nil"/>
              <w:left w:val="nil"/>
              <w:bottom w:val="nil"/>
              <w:right w:val="nil"/>
            </w:tcBorders>
            <w:shd w:val="clear" w:color="auto" w:fill="auto"/>
            <w:noWrap/>
            <w:vAlign w:val="center"/>
            <w:hideMark/>
          </w:tcPr>
          <w:p w14:paraId="27EF30B4" w14:textId="77777777" w:rsidR="00DD42AA" w:rsidRPr="001B6CFE" w:rsidRDefault="00DD42AA" w:rsidP="00DD42AA">
            <w:pPr>
              <w:spacing w:after="0" w:line="240" w:lineRule="auto"/>
              <w:jc w:val="right"/>
              <w:rPr>
                <w:lang w:eastAsia="en-AU"/>
              </w:rPr>
            </w:pPr>
            <w:r w:rsidRPr="001B6CFE">
              <w:rPr>
                <w:lang w:eastAsia="en-AU"/>
              </w:rPr>
              <w:t>28.9</w:t>
            </w:r>
          </w:p>
        </w:tc>
        <w:tc>
          <w:tcPr>
            <w:tcW w:w="766" w:type="dxa"/>
            <w:gridSpan w:val="2"/>
            <w:tcBorders>
              <w:top w:val="nil"/>
              <w:left w:val="nil"/>
              <w:bottom w:val="nil"/>
              <w:right w:val="nil"/>
            </w:tcBorders>
            <w:shd w:val="clear" w:color="auto" w:fill="auto"/>
            <w:noWrap/>
            <w:vAlign w:val="center"/>
            <w:hideMark/>
          </w:tcPr>
          <w:p w14:paraId="1E2C2F00" w14:textId="77777777" w:rsidR="00DD42AA" w:rsidRPr="001B6CFE" w:rsidRDefault="00DD42AA" w:rsidP="00DD42AA">
            <w:pPr>
              <w:spacing w:after="0" w:line="240" w:lineRule="auto"/>
              <w:jc w:val="right"/>
              <w:rPr>
                <w:lang w:eastAsia="en-AU"/>
              </w:rPr>
            </w:pPr>
            <w:r w:rsidRPr="001B6CFE">
              <w:rPr>
                <w:lang w:eastAsia="en-AU"/>
              </w:rPr>
              <w:t>26.7</w:t>
            </w:r>
          </w:p>
        </w:tc>
        <w:tc>
          <w:tcPr>
            <w:tcW w:w="865" w:type="dxa"/>
            <w:gridSpan w:val="2"/>
            <w:tcBorders>
              <w:top w:val="nil"/>
              <w:left w:val="nil"/>
              <w:bottom w:val="nil"/>
              <w:right w:val="nil"/>
            </w:tcBorders>
            <w:shd w:val="clear" w:color="auto" w:fill="auto"/>
            <w:noWrap/>
            <w:vAlign w:val="center"/>
            <w:hideMark/>
          </w:tcPr>
          <w:p w14:paraId="2013E307" w14:textId="77777777" w:rsidR="00DD42AA" w:rsidRPr="001B6CFE" w:rsidRDefault="00DD42AA" w:rsidP="00DD42AA">
            <w:pPr>
              <w:spacing w:after="0" w:line="240" w:lineRule="auto"/>
              <w:jc w:val="right"/>
              <w:rPr>
                <w:lang w:eastAsia="en-AU"/>
              </w:rPr>
            </w:pPr>
            <w:r w:rsidRPr="001B6CFE">
              <w:rPr>
                <w:lang w:eastAsia="en-AU"/>
              </w:rPr>
              <w:t>27.8</w:t>
            </w:r>
          </w:p>
        </w:tc>
        <w:tc>
          <w:tcPr>
            <w:tcW w:w="551" w:type="dxa"/>
            <w:gridSpan w:val="2"/>
            <w:tcBorders>
              <w:top w:val="nil"/>
              <w:left w:val="nil"/>
              <w:bottom w:val="nil"/>
              <w:right w:val="nil"/>
            </w:tcBorders>
            <w:shd w:val="clear" w:color="auto" w:fill="auto"/>
            <w:noWrap/>
            <w:vAlign w:val="bottom"/>
            <w:hideMark/>
          </w:tcPr>
          <w:p w14:paraId="35F936B8" w14:textId="77777777" w:rsidR="00DD42AA" w:rsidRPr="001B6CFE" w:rsidRDefault="00DD42AA" w:rsidP="00DD42AA">
            <w:pPr>
              <w:spacing w:after="0" w:line="240" w:lineRule="auto"/>
              <w:rPr>
                <w:lang w:eastAsia="en-AU"/>
              </w:rPr>
            </w:pPr>
          </w:p>
        </w:tc>
      </w:tr>
      <w:tr w:rsidR="001207FA" w:rsidRPr="001B6CFE" w14:paraId="389CA8A1" w14:textId="77777777" w:rsidTr="0000039F">
        <w:trPr>
          <w:gridAfter w:val="1"/>
          <w:wAfter w:w="63" w:type="dxa"/>
          <w:trHeight w:val="300"/>
        </w:trPr>
        <w:tc>
          <w:tcPr>
            <w:tcW w:w="1003" w:type="dxa"/>
            <w:vMerge/>
            <w:tcBorders>
              <w:left w:val="nil"/>
              <w:right w:val="nil"/>
            </w:tcBorders>
            <w:vAlign w:val="center"/>
          </w:tcPr>
          <w:p w14:paraId="3E884C55"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0C0C93D" w14:textId="7DAD6A59"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F4F5E4" w14:textId="77777777" w:rsidR="00DD42AA" w:rsidRPr="001B6CFE" w:rsidRDefault="00DD42AA" w:rsidP="00DD42AA">
            <w:pPr>
              <w:spacing w:after="0" w:line="240" w:lineRule="auto"/>
              <w:jc w:val="right"/>
              <w:rPr>
                <w:lang w:eastAsia="en-AU"/>
              </w:rPr>
            </w:pPr>
            <w:r w:rsidRPr="001B6CFE">
              <w:rPr>
                <w:lang w:eastAsia="en-AU"/>
              </w:rPr>
              <w:t>4.1</w:t>
            </w:r>
          </w:p>
        </w:tc>
        <w:tc>
          <w:tcPr>
            <w:tcW w:w="838" w:type="dxa"/>
            <w:gridSpan w:val="2"/>
            <w:tcBorders>
              <w:top w:val="nil"/>
              <w:left w:val="nil"/>
              <w:bottom w:val="nil"/>
              <w:right w:val="nil"/>
            </w:tcBorders>
            <w:shd w:val="clear" w:color="auto" w:fill="auto"/>
            <w:noWrap/>
            <w:vAlign w:val="center"/>
            <w:hideMark/>
          </w:tcPr>
          <w:p w14:paraId="3689DF4E"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gridSpan w:val="2"/>
            <w:tcBorders>
              <w:top w:val="nil"/>
              <w:left w:val="nil"/>
              <w:bottom w:val="nil"/>
              <w:right w:val="nil"/>
            </w:tcBorders>
            <w:shd w:val="clear" w:color="auto" w:fill="auto"/>
            <w:noWrap/>
            <w:vAlign w:val="center"/>
            <w:hideMark/>
          </w:tcPr>
          <w:p w14:paraId="62488502" w14:textId="77777777" w:rsidR="00DD42AA" w:rsidRPr="001B6CFE" w:rsidRDefault="00DD42AA" w:rsidP="00DD42AA">
            <w:pPr>
              <w:spacing w:after="0" w:line="240" w:lineRule="auto"/>
              <w:jc w:val="right"/>
              <w:rPr>
                <w:lang w:eastAsia="en-AU"/>
              </w:rPr>
            </w:pPr>
            <w:r w:rsidRPr="001B6CFE">
              <w:rPr>
                <w:lang w:eastAsia="en-AU"/>
              </w:rPr>
              <w:t>4.8</w:t>
            </w:r>
          </w:p>
        </w:tc>
        <w:tc>
          <w:tcPr>
            <w:tcW w:w="909" w:type="dxa"/>
            <w:gridSpan w:val="2"/>
            <w:tcBorders>
              <w:top w:val="nil"/>
              <w:left w:val="nil"/>
              <w:bottom w:val="nil"/>
              <w:right w:val="nil"/>
            </w:tcBorders>
            <w:shd w:val="clear" w:color="auto" w:fill="auto"/>
            <w:noWrap/>
            <w:vAlign w:val="center"/>
            <w:hideMark/>
          </w:tcPr>
          <w:p w14:paraId="1323771E"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29D881F"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nil"/>
              <w:right w:val="nil"/>
            </w:tcBorders>
            <w:shd w:val="clear" w:color="auto" w:fill="auto"/>
            <w:noWrap/>
            <w:vAlign w:val="center"/>
            <w:hideMark/>
          </w:tcPr>
          <w:p w14:paraId="007BFF62"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nil"/>
              <w:right w:val="nil"/>
            </w:tcBorders>
            <w:shd w:val="clear" w:color="auto" w:fill="auto"/>
            <w:noWrap/>
            <w:vAlign w:val="center"/>
            <w:hideMark/>
          </w:tcPr>
          <w:p w14:paraId="3000F838"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303F36DD" w14:textId="77777777" w:rsidR="00DD42AA" w:rsidRPr="001B6CFE" w:rsidRDefault="00DD42AA"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04289C4F"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50140A1" w14:textId="77777777" w:rsidR="00DD42AA" w:rsidRPr="001B6CFE" w:rsidRDefault="00DD42AA" w:rsidP="00DD42AA">
            <w:pPr>
              <w:spacing w:after="0" w:line="240" w:lineRule="auto"/>
              <w:jc w:val="right"/>
              <w:rPr>
                <w:lang w:eastAsia="en-AU"/>
              </w:rPr>
            </w:pPr>
            <w:r w:rsidRPr="001B6CFE">
              <w:rPr>
                <w:lang w:eastAsia="en-AU"/>
              </w:rPr>
              <w:t>12.7</w:t>
            </w:r>
          </w:p>
        </w:tc>
        <w:tc>
          <w:tcPr>
            <w:tcW w:w="591" w:type="dxa"/>
            <w:gridSpan w:val="2"/>
            <w:tcBorders>
              <w:top w:val="nil"/>
              <w:left w:val="nil"/>
              <w:bottom w:val="nil"/>
              <w:right w:val="nil"/>
            </w:tcBorders>
            <w:shd w:val="clear" w:color="auto" w:fill="auto"/>
            <w:noWrap/>
            <w:vAlign w:val="center"/>
            <w:hideMark/>
          </w:tcPr>
          <w:p w14:paraId="3C192BFB" w14:textId="77777777" w:rsidR="00DD42AA" w:rsidRPr="001B6CFE" w:rsidRDefault="00DD42AA" w:rsidP="00DD42AA">
            <w:pPr>
              <w:spacing w:after="0" w:line="240" w:lineRule="auto"/>
              <w:jc w:val="right"/>
              <w:rPr>
                <w:lang w:eastAsia="en-AU"/>
              </w:rPr>
            </w:pPr>
            <w:r w:rsidRPr="001B6CFE">
              <w:rPr>
                <w:lang w:eastAsia="en-AU"/>
              </w:rPr>
              <w:t>11.4</w:t>
            </w:r>
          </w:p>
        </w:tc>
        <w:tc>
          <w:tcPr>
            <w:tcW w:w="657" w:type="dxa"/>
            <w:gridSpan w:val="2"/>
            <w:tcBorders>
              <w:top w:val="nil"/>
              <w:left w:val="nil"/>
              <w:bottom w:val="nil"/>
              <w:right w:val="nil"/>
            </w:tcBorders>
            <w:shd w:val="clear" w:color="auto" w:fill="auto"/>
            <w:noWrap/>
            <w:vAlign w:val="center"/>
            <w:hideMark/>
          </w:tcPr>
          <w:p w14:paraId="2CB902F4" w14:textId="77777777" w:rsidR="00DD42AA" w:rsidRPr="001B6CFE" w:rsidRDefault="00DD42AA" w:rsidP="00DD42AA">
            <w:pPr>
              <w:spacing w:after="0" w:line="240" w:lineRule="auto"/>
              <w:jc w:val="right"/>
              <w:rPr>
                <w:lang w:eastAsia="en-AU"/>
              </w:rPr>
            </w:pPr>
            <w:r w:rsidRPr="001B6CFE">
              <w:rPr>
                <w:lang w:eastAsia="en-AU"/>
              </w:rPr>
              <w:t>11.6</w:t>
            </w:r>
          </w:p>
        </w:tc>
        <w:tc>
          <w:tcPr>
            <w:tcW w:w="774" w:type="dxa"/>
            <w:gridSpan w:val="2"/>
            <w:tcBorders>
              <w:top w:val="nil"/>
              <w:left w:val="nil"/>
              <w:bottom w:val="nil"/>
              <w:right w:val="nil"/>
            </w:tcBorders>
            <w:shd w:val="clear" w:color="auto" w:fill="auto"/>
            <w:noWrap/>
            <w:vAlign w:val="center"/>
            <w:hideMark/>
          </w:tcPr>
          <w:p w14:paraId="50B326CD" w14:textId="77777777" w:rsidR="00DD42AA" w:rsidRPr="001B6CFE" w:rsidRDefault="00DD42AA" w:rsidP="00DD42AA">
            <w:pPr>
              <w:spacing w:after="0" w:line="240" w:lineRule="auto"/>
              <w:jc w:val="right"/>
              <w:rPr>
                <w:lang w:eastAsia="en-AU"/>
              </w:rPr>
            </w:pPr>
            <w:r w:rsidRPr="001B6CFE">
              <w:rPr>
                <w:lang w:eastAsia="en-AU"/>
              </w:rPr>
              <w:t>10.0</w:t>
            </w:r>
          </w:p>
        </w:tc>
        <w:tc>
          <w:tcPr>
            <w:tcW w:w="766" w:type="dxa"/>
            <w:gridSpan w:val="2"/>
            <w:tcBorders>
              <w:top w:val="nil"/>
              <w:left w:val="nil"/>
              <w:bottom w:val="nil"/>
              <w:right w:val="nil"/>
            </w:tcBorders>
            <w:shd w:val="clear" w:color="auto" w:fill="auto"/>
            <w:noWrap/>
            <w:vAlign w:val="center"/>
            <w:hideMark/>
          </w:tcPr>
          <w:p w14:paraId="03E4705A" w14:textId="77777777" w:rsidR="00DD42AA" w:rsidRPr="001B6CFE" w:rsidRDefault="00DD42AA" w:rsidP="00DD42AA">
            <w:pPr>
              <w:spacing w:after="0" w:line="240" w:lineRule="auto"/>
              <w:jc w:val="right"/>
              <w:rPr>
                <w:lang w:eastAsia="en-AU"/>
              </w:rPr>
            </w:pPr>
            <w:r w:rsidRPr="001B6CFE">
              <w:rPr>
                <w:lang w:eastAsia="en-AU"/>
              </w:rPr>
              <w:t>12.0</w:t>
            </w:r>
          </w:p>
        </w:tc>
        <w:tc>
          <w:tcPr>
            <w:tcW w:w="865" w:type="dxa"/>
            <w:gridSpan w:val="2"/>
            <w:tcBorders>
              <w:top w:val="nil"/>
              <w:left w:val="nil"/>
              <w:bottom w:val="nil"/>
              <w:right w:val="nil"/>
            </w:tcBorders>
            <w:shd w:val="clear" w:color="auto" w:fill="auto"/>
            <w:noWrap/>
            <w:vAlign w:val="center"/>
            <w:hideMark/>
          </w:tcPr>
          <w:p w14:paraId="6DB6D30E" w14:textId="77777777" w:rsidR="00DD42AA" w:rsidRPr="001B6CFE" w:rsidRDefault="00DD42AA" w:rsidP="00DD42AA">
            <w:pPr>
              <w:spacing w:after="0" w:line="240" w:lineRule="auto"/>
              <w:jc w:val="right"/>
              <w:rPr>
                <w:lang w:eastAsia="en-AU"/>
              </w:rPr>
            </w:pPr>
            <w:r w:rsidRPr="001B6CFE">
              <w:rPr>
                <w:lang w:eastAsia="en-AU"/>
              </w:rPr>
              <w:t>11.5</w:t>
            </w:r>
          </w:p>
        </w:tc>
        <w:tc>
          <w:tcPr>
            <w:tcW w:w="551" w:type="dxa"/>
            <w:gridSpan w:val="2"/>
            <w:tcBorders>
              <w:top w:val="nil"/>
              <w:left w:val="nil"/>
              <w:bottom w:val="nil"/>
              <w:right w:val="nil"/>
            </w:tcBorders>
            <w:shd w:val="clear" w:color="auto" w:fill="auto"/>
            <w:noWrap/>
            <w:vAlign w:val="bottom"/>
            <w:hideMark/>
          </w:tcPr>
          <w:p w14:paraId="19CBC04A" w14:textId="77777777" w:rsidR="00DD42AA" w:rsidRPr="001B6CFE" w:rsidRDefault="00DD42AA" w:rsidP="00DD42AA">
            <w:pPr>
              <w:spacing w:after="0" w:line="240" w:lineRule="auto"/>
              <w:rPr>
                <w:lang w:eastAsia="en-AU"/>
              </w:rPr>
            </w:pPr>
          </w:p>
        </w:tc>
      </w:tr>
      <w:tr w:rsidR="001207FA" w:rsidRPr="001B6CFE" w14:paraId="08FB8AA7" w14:textId="77777777" w:rsidTr="0000039F">
        <w:trPr>
          <w:gridAfter w:val="1"/>
          <w:wAfter w:w="63" w:type="dxa"/>
          <w:trHeight w:val="300"/>
        </w:trPr>
        <w:tc>
          <w:tcPr>
            <w:tcW w:w="1003" w:type="dxa"/>
            <w:vMerge/>
            <w:tcBorders>
              <w:left w:val="nil"/>
              <w:bottom w:val="single" w:sz="4" w:space="0" w:color="auto"/>
              <w:right w:val="nil"/>
            </w:tcBorders>
            <w:vAlign w:val="center"/>
          </w:tcPr>
          <w:p w14:paraId="2AA427DD"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CFE08D8" w14:textId="00D5E534"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8A636EF" w14:textId="77777777" w:rsidR="00DD42AA" w:rsidRPr="001B6CFE" w:rsidRDefault="00DD42AA" w:rsidP="00DD42AA">
            <w:pPr>
              <w:spacing w:after="0" w:line="240" w:lineRule="auto"/>
              <w:jc w:val="right"/>
              <w:rPr>
                <w:lang w:eastAsia="en-AU"/>
              </w:rPr>
            </w:pPr>
            <w:r w:rsidRPr="001B6CFE">
              <w:rPr>
                <w:lang w:eastAsia="en-AU"/>
              </w:rPr>
              <w:t>0.2</w:t>
            </w:r>
          </w:p>
        </w:tc>
        <w:tc>
          <w:tcPr>
            <w:tcW w:w="838" w:type="dxa"/>
            <w:gridSpan w:val="2"/>
            <w:tcBorders>
              <w:top w:val="nil"/>
              <w:left w:val="nil"/>
              <w:bottom w:val="single" w:sz="4" w:space="0" w:color="auto"/>
              <w:right w:val="nil"/>
            </w:tcBorders>
            <w:shd w:val="clear" w:color="auto" w:fill="auto"/>
            <w:noWrap/>
            <w:vAlign w:val="center"/>
            <w:hideMark/>
          </w:tcPr>
          <w:p w14:paraId="4B966164" w14:textId="77777777" w:rsidR="00DD42AA" w:rsidRPr="001B6CFE" w:rsidRDefault="00DD42AA" w:rsidP="00DD42AA">
            <w:pPr>
              <w:spacing w:after="0" w:line="240" w:lineRule="auto"/>
              <w:jc w:val="right"/>
              <w:rPr>
                <w:lang w:eastAsia="en-AU"/>
              </w:rPr>
            </w:pPr>
            <w:r w:rsidRPr="001B6CFE">
              <w:rPr>
                <w:lang w:eastAsia="en-AU"/>
              </w:rPr>
              <w:t>-0.1</w:t>
            </w:r>
          </w:p>
        </w:tc>
        <w:tc>
          <w:tcPr>
            <w:tcW w:w="732" w:type="dxa"/>
            <w:gridSpan w:val="2"/>
            <w:tcBorders>
              <w:top w:val="nil"/>
              <w:left w:val="nil"/>
              <w:bottom w:val="single" w:sz="4" w:space="0" w:color="auto"/>
              <w:right w:val="nil"/>
            </w:tcBorders>
            <w:shd w:val="clear" w:color="auto" w:fill="auto"/>
            <w:noWrap/>
            <w:vAlign w:val="center"/>
            <w:hideMark/>
          </w:tcPr>
          <w:p w14:paraId="632308C0" w14:textId="77777777" w:rsidR="00DD42AA" w:rsidRPr="001B6CFE" w:rsidRDefault="00DD42AA" w:rsidP="00DD42AA">
            <w:pPr>
              <w:spacing w:after="0" w:line="240" w:lineRule="auto"/>
              <w:jc w:val="right"/>
              <w:rPr>
                <w:lang w:eastAsia="en-AU"/>
              </w:rPr>
            </w:pPr>
            <w:r w:rsidRPr="001B6CFE">
              <w:rPr>
                <w:lang w:eastAsia="en-AU"/>
              </w:rPr>
              <w:t>-0.1</w:t>
            </w:r>
          </w:p>
        </w:tc>
        <w:tc>
          <w:tcPr>
            <w:tcW w:w="909" w:type="dxa"/>
            <w:gridSpan w:val="2"/>
            <w:tcBorders>
              <w:top w:val="nil"/>
              <w:left w:val="nil"/>
              <w:bottom w:val="single" w:sz="4" w:space="0" w:color="auto"/>
              <w:right w:val="nil"/>
            </w:tcBorders>
            <w:shd w:val="clear" w:color="auto" w:fill="auto"/>
            <w:noWrap/>
            <w:vAlign w:val="center"/>
            <w:hideMark/>
          </w:tcPr>
          <w:p w14:paraId="52139C45"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555ED9D5"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2D7A742"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6385184" w14:textId="77777777" w:rsidR="00DD42AA" w:rsidRPr="001B6CFE" w:rsidRDefault="00DD42AA" w:rsidP="00DD42AA">
            <w:pPr>
              <w:spacing w:after="0" w:line="240" w:lineRule="auto"/>
              <w:jc w:val="right"/>
              <w:rPr>
                <w:lang w:eastAsia="en-AU"/>
              </w:rPr>
            </w:pPr>
            <w:r w:rsidRPr="001B6CFE">
              <w:rPr>
                <w:lang w:eastAsia="en-AU"/>
              </w:rPr>
              <w:t>59</w:t>
            </w:r>
          </w:p>
        </w:tc>
        <w:tc>
          <w:tcPr>
            <w:tcW w:w="791" w:type="dxa"/>
            <w:gridSpan w:val="2"/>
            <w:tcBorders>
              <w:top w:val="nil"/>
              <w:left w:val="nil"/>
              <w:bottom w:val="single" w:sz="4" w:space="0" w:color="auto"/>
              <w:right w:val="nil"/>
            </w:tcBorders>
            <w:shd w:val="clear" w:color="auto" w:fill="auto"/>
            <w:noWrap/>
            <w:vAlign w:val="center"/>
            <w:hideMark/>
          </w:tcPr>
          <w:p w14:paraId="099BF3D2" w14:textId="77777777" w:rsidR="00DD42AA" w:rsidRPr="001B6CFE" w:rsidRDefault="00DD42AA" w:rsidP="00DD42AA">
            <w:pPr>
              <w:spacing w:after="0" w:line="240" w:lineRule="auto"/>
              <w:jc w:val="right"/>
              <w:rPr>
                <w:lang w:eastAsia="en-AU"/>
              </w:rPr>
            </w:pPr>
            <w:r w:rsidRPr="001B6CFE">
              <w:rPr>
                <w:lang w:eastAsia="en-AU"/>
              </w:rPr>
              <w:t>53</w:t>
            </w:r>
          </w:p>
        </w:tc>
        <w:tc>
          <w:tcPr>
            <w:tcW w:w="791" w:type="dxa"/>
            <w:gridSpan w:val="2"/>
            <w:tcBorders>
              <w:top w:val="nil"/>
              <w:left w:val="nil"/>
              <w:bottom w:val="single" w:sz="4" w:space="0" w:color="auto"/>
              <w:right w:val="nil"/>
            </w:tcBorders>
            <w:shd w:val="clear" w:color="auto" w:fill="auto"/>
            <w:noWrap/>
            <w:vAlign w:val="center"/>
            <w:hideMark/>
          </w:tcPr>
          <w:p w14:paraId="3EE581FA" w14:textId="77777777" w:rsidR="00DD42AA" w:rsidRPr="001B6CFE" w:rsidRDefault="00DD42AA" w:rsidP="00DD42AA">
            <w:pPr>
              <w:spacing w:after="0" w:line="240" w:lineRule="auto"/>
              <w:jc w:val="right"/>
              <w:rPr>
                <w:lang w:eastAsia="en-AU"/>
              </w:rPr>
            </w:pPr>
            <w:r w:rsidRPr="001B6CFE">
              <w:rPr>
                <w:lang w:eastAsia="en-AU"/>
              </w:rPr>
              <w:t>56</w:t>
            </w:r>
          </w:p>
        </w:tc>
        <w:tc>
          <w:tcPr>
            <w:tcW w:w="595" w:type="dxa"/>
            <w:gridSpan w:val="2"/>
            <w:tcBorders>
              <w:top w:val="nil"/>
              <w:left w:val="nil"/>
              <w:bottom w:val="single" w:sz="4" w:space="0" w:color="auto"/>
              <w:right w:val="nil"/>
            </w:tcBorders>
            <w:shd w:val="clear" w:color="auto" w:fill="auto"/>
            <w:noWrap/>
            <w:vAlign w:val="center"/>
            <w:hideMark/>
          </w:tcPr>
          <w:p w14:paraId="05B820A0"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3C8549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37613297" w14:textId="77777777" w:rsidR="00DD42AA" w:rsidRPr="001B6CFE" w:rsidRDefault="00DD42AA" w:rsidP="00DD42AA">
            <w:pPr>
              <w:spacing w:after="0" w:line="240" w:lineRule="auto"/>
              <w:jc w:val="right"/>
              <w:rPr>
                <w:lang w:eastAsia="en-AU"/>
              </w:rPr>
            </w:pPr>
            <w:r w:rsidRPr="001B6CFE">
              <w:rPr>
                <w:lang w:eastAsia="en-AU"/>
              </w:rPr>
              <w:t>11.4</w:t>
            </w:r>
          </w:p>
        </w:tc>
        <w:tc>
          <w:tcPr>
            <w:tcW w:w="774" w:type="dxa"/>
            <w:gridSpan w:val="2"/>
            <w:tcBorders>
              <w:top w:val="nil"/>
              <w:left w:val="nil"/>
              <w:bottom w:val="single" w:sz="4" w:space="0" w:color="auto"/>
              <w:right w:val="nil"/>
            </w:tcBorders>
            <w:shd w:val="clear" w:color="auto" w:fill="auto"/>
            <w:noWrap/>
            <w:vAlign w:val="center"/>
            <w:hideMark/>
          </w:tcPr>
          <w:p w14:paraId="26DEA49F" w14:textId="77777777" w:rsidR="00DD42AA" w:rsidRPr="001B6CFE" w:rsidRDefault="00DD42AA" w:rsidP="00DD42AA">
            <w:pPr>
              <w:spacing w:after="0" w:line="240" w:lineRule="auto"/>
              <w:jc w:val="right"/>
              <w:rPr>
                <w:lang w:eastAsia="en-AU"/>
              </w:rPr>
            </w:pPr>
            <w:r w:rsidRPr="001B6CFE">
              <w:rPr>
                <w:lang w:eastAsia="en-AU"/>
              </w:rPr>
              <w:t>0.5</w:t>
            </w:r>
          </w:p>
        </w:tc>
        <w:tc>
          <w:tcPr>
            <w:tcW w:w="766" w:type="dxa"/>
            <w:gridSpan w:val="2"/>
            <w:tcBorders>
              <w:top w:val="nil"/>
              <w:left w:val="nil"/>
              <w:bottom w:val="single" w:sz="4" w:space="0" w:color="auto"/>
              <w:right w:val="nil"/>
            </w:tcBorders>
            <w:shd w:val="clear" w:color="auto" w:fill="auto"/>
            <w:noWrap/>
            <w:vAlign w:val="center"/>
            <w:hideMark/>
          </w:tcPr>
          <w:p w14:paraId="465E3277" w14:textId="77777777" w:rsidR="00DD42AA" w:rsidRPr="001B6CFE" w:rsidRDefault="00DD42AA" w:rsidP="00DD42AA">
            <w:pPr>
              <w:spacing w:after="0" w:line="240" w:lineRule="auto"/>
              <w:jc w:val="right"/>
              <w:rPr>
                <w:lang w:eastAsia="en-AU"/>
              </w:rPr>
            </w:pPr>
            <w:r w:rsidRPr="001B6CFE">
              <w:rPr>
                <w:lang w:eastAsia="en-AU"/>
              </w:rPr>
              <w:t>-0.3</w:t>
            </w:r>
          </w:p>
        </w:tc>
        <w:tc>
          <w:tcPr>
            <w:tcW w:w="865" w:type="dxa"/>
            <w:gridSpan w:val="2"/>
            <w:tcBorders>
              <w:top w:val="nil"/>
              <w:left w:val="nil"/>
              <w:bottom w:val="single" w:sz="4" w:space="0" w:color="auto"/>
              <w:right w:val="nil"/>
            </w:tcBorders>
            <w:shd w:val="clear" w:color="auto" w:fill="auto"/>
            <w:noWrap/>
            <w:vAlign w:val="center"/>
            <w:hideMark/>
          </w:tcPr>
          <w:p w14:paraId="26C2DCBE" w14:textId="77777777" w:rsidR="00DD42AA" w:rsidRPr="001B6CFE" w:rsidRDefault="00DD42AA" w:rsidP="00DD42AA">
            <w:pPr>
              <w:spacing w:after="0" w:line="240" w:lineRule="auto"/>
              <w:jc w:val="right"/>
              <w:rPr>
                <w:lang w:eastAsia="en-AU"/>
              </w:rPr>
            </w:pPr>
            <w:r w:rsidRPr="001B6CFE">
              <w:rPr>
                <w:lang w:eastAsia="en-AU"/>
              </w:rPr>
              <w:t>-0.2</w:t>
            </w:r>
          </w:p>
        </w:tc>
        <w:tc>
          <w:tcPr>
            <w:tcW w:w="551" w:type="dxa"/>
            <w:gridSpan w:val="2"/>
            <w:tcBorders>
              <w:top w:val="nil"/>
              <w:left w:val="nil"/>
              <w:bottom w:val="single" w:sz="4" w:space="0" w:color="auto"/>
              <w:right w:val="nil"/>
            </w:tcBorders>
            <w:shd w:val="clear" w:color="auto" w:fill="auto"/>
            <w:noWrap/>
            <w:vAlign w:val="bottom"/>
            <w:hideMark/>
          </w:tcPr>
          <w:p w14:paraId="1C9B32E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1574430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12819174" w14:textId="4B7E2E68" w:rsidR="00DD42AA" w:rsidRPr="001B6CFE" w:rsidRDefault="00DD42AA" w:rsidP="00DD42A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02E2E3" w14:textId="664B9CF6"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4AC6FD79" w14:textId="77777777" w:rsidR="00DD42AA" w:rsidRPr="001B6CFE" w:rsidRDefault="00DD42AA" w:rsidP="00DD42AA">
            <w:pPr>
              <w:spacing w:after="0" w:line="240" w:lineRule="auto"/>
              <w:jc w:val="right"/>
              <w:rPr>
                <w:lang w:eastAsia="en-AU"/>
              </w:rPr>
            </w:pPr>
            <w:r w:rsidRPr="001B6CFE">
              <w:rPr>
                <w:lang w:eastAsia="en-AU"/>
              </w:rPr>
              <w:t>54.7</w:t>
            </w:r>
          </w:p>
        </w:tc>
        <w:tc>
          <w:tcPr>
            <w:tcW w:w="838" w:type="dxa"/>
            <w:gridSpan w:val="2"/>
            <w:tcBorders>
              <w:top w:val="single" w:sz="4" w:space="0" w:color="auto"/>
              <w:left w:val="nil"/>
              <w:bottom w:val="nil"/>
              <w:right w:val="nil"/>
            </w:tcBorders>
            <w:shd w:val="clear" w:color="auto" w:fill="auto"/>
            <w:noWrap/>
            <w:vAlign w:val="center"/>
            <w:hideMark/>
          </w:tcPr>
          <w:p w14:paraId="4EF6F115" w14:textId="77777777" w:rsidR="00DD42AA" w:rsidRPr="001B6CFE" w:rsidRDefault="00DD42AA" w:rsidP="00DD42AA">
            <w:pPr>
              <w:spacing w:after="0" w:line="240" w:lineRule="auto"/>
              <w:jc w:val="right"/>
              <w:rPr>
                <w:lang w:eastAsia="en-AU"/>
              </w:rPr>
            </w:pPr>
            <w:r w:rsidRPr="001B6CFE">
              <w:rPr>
                <w:lang w:eastAsia="en-AU"/>
              </w:rPr>
              <w:t>51.4</w:t>
            </w:r>
          </w:p>
        </w:tc>
        <w:tc>
          <w:tcPr>
            <w:tcW w:w="732" w:type="dxa"/>
            <w:gridSpan w:val="2"/>
            <w:tcBorders>
              <w:top w:val="single" w:sz="4" w:space="0" w:color="auto"/>
              <w:left w:val="nil"/>
              <w:bottom w:val="nil"/>
              <w:right w:val="nil"/>
            </w:tcBorders>
            <w:shd w:val="clear" w:color="auto" w:fill="auto"/>
            <w:noWrap/>
            <w:vAlign w:val="center"/>
            <w:hideMark/>
          </w:tcPr>
          <w:p w14:paraId="728BA292" w14:textId="77777777" w:rsidR="00DD42AA" w:rsidRPr="001B6CFE" w:rsidRDefault="00DD42AA" w:rsidP="00DD42AA">
            <w:pPr>
              <w:spacing w:after="0" w:line="240" w:lineRule="auto"/>
              <w:jc w:val="right"/>
              <w:rPr>
                <w:lang w:eastAsia="en-AU"/>
              </w:rPr>
            </w:pPr>
            <w:r w:rsidRPr="001B6CFE">
              <w:rPr>
                <w:lang w:eastAsia="en-AU"/>
              </w:rPr>
              <w:t>53.6</w:t>
            </w:r>
          </w:p>
        </w:tc>
        <w:tc>
          <w:tcPr>
            <w:tcW w:w="909" w:type="dxa"/>
            <w:gridSpan w:val="2"/>
            <w:tcBorders>
              <w:top w:val="single" w:sz="4" w:space="0" w:color="auto"/>
              <w:left w:val="nil"/>
              <w:bottom w:val="nil"/>
              <w:right w:val="nil"/>
            </w:tcBorders>
            <w:shd w:val="clear" w:color="auto" w:fill="auto"/>
            <w:noWrap/>
            <w:vAlign w:val="center"/>
            <w:hideMark/>
          </w:tcPr>
          <w:p w14:paraId="71E8A31D"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04C674EB"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4C8005B5" w14:textId="77777777" w:rsidR="00DD42AA" w:rsidRPr="001B6CFE" w:rsidRDefault="00DD42AA" w:rsidP="00DD42AA">
            <w:pPr>
              <w:spacing w:after="0" w:line="240" w:lineRule="auto"/>
              <w:jc w:val="right"/>
              <w:rPr>
                <w:lang w:eastAsia="en-AU"/>
              </w:rPr>
            </w:pPr>
            <w:r w:rsidRPr="001B6CFE">
              <w:rPr>
                <w:lang w:eastAsia="en-AU"/>
              </w:rPr>
              <w:t>50</w:t>
            </w:r>
          </w:p>
        </w:tc>
        <w:tc>
          <w:tcPr>
            <w:tcW w:w="791" w:type="dxa"/>
            <w:gridSpan w:val="2"/>
            <w:tcBorders>
              <w:top w:val="single" w:sz="4" w:space="0" w:color="auto"/>
              <w:left w:val="nil"/>
              <w:bottom w:val="nil"/>
              <w:right w:val="nil"/>
            </w:tcBorders>
            <w:shd w:val="clear" w:color="auto" w:fill="auto"/>
            <w:noWrap/>
            <w:vAlign w:val="center"/>
            <w:hideMark/>
          </w:tcPr>
          <w:p w14:paraId="6667BC48" w14:textId="77777777" w:rsidR="00DD42AA" w:rsidRPr="001B6CFE" w:rsidRDefault="00DD42AA" w:rsidP="00DD42AA">
            <w:pPr>
              <w:spacing w:after="0" w:line="240" w:lineRule="auto"/>
              <w:jc w:val="right"/>
              <w:rPr>
                <w:lang w:eastAsia="en-AU"/>
              </w:rPr>
            </w:pPr>
            <w:r w:rsidRPr="001B6CFE">
              <w:rPr>
                <w:lang w:eastAsia="en-AU"/>
              </w:rPr>
              <w:t>133</w:t>
            </w:r>
          </w:p>
        </w:tc>
        <w:tc>
          <w:tcPr>
            <w:tcW w:w="791" w:type="dxa"/>
            <w:gridSpan w:val="2"/>
            <w:tcBorders>
              <w:top w:val="single" w:sz="4" w:space="0" w:color="auto"/>
              <w:left w:val="nil"/>
              <w:bottom w:val="nil"/>
              <w:right w:val="nil"/>
            </w:tcBorders>
            <w:shd w:val="clear" w:color="auto" w:fill="auto"/>
            <w:noWrap/>
            <w:vAlign w:val="center"/>
            <w:hideMark/>
          </w:tcPr>
          <w:p w14:paraId="34AEF398" w14:textId="77777777" w:rsidR="00DD42AA" w:rsidRPr="001B6CFE" w:rsidRDefault="00DD42AA" w:rsidP="00DD42AA">
            <w:pPr>
              <w:spacing w:after="0" w:line="240" w:lineRule="auto"/>
              <w:jc w:val="right"/>
              <w:rPr>
                <w:lang w:eastAsia="en-AU"/>
              </w:rPr>
            </w:pPr>
            <w:r w:rsidRPr="001B6CFE">
              <w:rPr>
                <w:lang w:eastAsia="en-AU"/>
              </w:rPr>
              <w:t>97</w:t>
            </w:r>
          </w:p>
        </w:tc>
        <w:tc>
          <w:tcPr>
            <w:tcW w:w="791" w:type="dxa"/>
            <w:gridSpan w:val="2"/>
            <w:tcBorders>
              <w:top w:val="single" w:sz="4" w:space="0" w:color="auto"/>
              <w:left w:val="nil"/>
              <w:bottom w:val="nil"/>
              <w:right w:val="nil"/>
            </w:tcBorders>
            <w:shd w:val="clear" w:color="auto" w:fill="auto"/>
            <w:noWrap/>
            <w:vAlign w:val="center"/>
            <w:hideMark/>
          </w:tcPr>
          <w:p w14:paraId="36C3D51A" w14:textId="77777777" w:rsidR="00DD42AA" w:rsidRPr="001B6CFE" w:rsidRDefault="00DD42AA" w:rsidP="00DD42AA">
            <w:pPr>
              <w:spacing w:after="0" w:line="240" w:lineRule="auto"/>
              <w:jc w:val="right"/>
              <w:rPr>
                <w:lang w:eastAsia="en-AU"/>
              </w:rPr>
            </w:pPr>
            <w:r w:rsidRPr="001B6CFE">
              <w:rPr>
                <w:lang w:eastAsia="en-AU"/>
              </w:rPr>
              <w:t>110</w:t>
            </w:r>
          </w:p>
        </w:tc>
        <w:tc>
          <w:tcPr>
            <w:tcW w:w="595" w:type="dxa"/>
            <w:gridSpan w:val="2"/>
            <w:tcBorders>
              <w:top w:val="single" w:sz="4" w:space="0" w:color="auto"/>
              <w:left w:val="nil"/>
              <w:bottom w:val="nil"/>
              <w:right w:val="nil"/>
            </w:tcBorders>
            <w:shd w:val="clear" w:color="auto" w:fill="auto"/>
            <w:noWrap/>
            <w:vAlign w:val="center"/>
            <w:hideMark/>
          </w:tcPr>
          <w:p w14:paraId="11D319D8" w14:textId="77777777" w:rsidR="00DD42AA" w:rsidRPr="001B6CFE" w:rsidRDefault="00DD42AA" w:rsidP="00DD42AA">
            <w:pPr>
              <w:spacing w:after="0" w:line="240" w:lineRule="auto"/>
              <w:jc w:val="right"/>
              <w:rPr>
                <w:lang w:eastAsia="en-AU"/>
              </w:rPr>
            </w:pPr>
            <w:r w:rsidRPr="001B6CFE">
              <w:rPr>
                <w:lang w:eastAsia="en-AU"/>
              </w:rPr>
              <w:t>23.1</w:t>
            </w:r>
          </w:p>
        </w:tc>
        <w:tc>
          <w:tcPr>
            <w:tcW w:w="591" w:type="dxa"/>
            <w:gridSpan w:val="2"/>
            <w:tcBorders>
              <w:top w:val="single" w:sz="4" w:space="0" w:color="auto"/>
              <w:left w:val="nil"/>
              <w:bottom w:val="nil"/>
              <w:right w:val="nil"/>
            </w:tcBorders>
            <w:shd w:val="clear" w:color="auto" w:fill="auto"/>
            <w:noWrap/>
            <w:vAlign w:val="center"/>
            <w:hideMark/>
          </w:tcPr>
          <w:p w14:paraId="6A932D50" w14:textId="77777777" w:rsidR="00DD42AA" w:rsidRPr="001B6CFE" w:rsidRDefault="00DD42AA" w:rsidP="00DD42AA">
            <w:pPr>
              <w:spacing w:after="0" w:line="240" w:lineRule="auto"/>
              <w:jc w:val="right"/>
              <w:rPr>
                <w:lang w:eastAsia="en-AU"/>
              </w:rPr>
            </w:pPr>
            <w:r w:rsidRPr="001B6CFE">
              <w:rPr>
                <w:lang w:eastAsia="en-AU"/>
              </w:rPr>
              <w:t>18.9</w:t>
            </w:r>
          </w:p>
        </w:tc>
        <w:tc>
          <w:tcPr>
            <w:tcW w:w="657" w:type="dxa"/>
            <w:gridSpan w:val="2"/>
            <w:tcBorders>
              <w:top w:val="single" w:sz="4" w:space="0" w:color="auto"/>
              <w:left w:val="nil"/>
              <w:bottom w:val="nil"/>
              <w:right w:val="nil"/>
            </w:tcBorders>
            <w:shd w:val="clear" w:color="auto" w:fill="auto"/>
            <w:noWrap/>
            <w:vAlign w:val="center"/>
            <w:hideMark/>
          </w:tcPr>
          <w:p w14:paraId="2B3E3898" w14:textId="77777777" w:rsidR="00DD42AA" w:rsidRPr="001B6CFE" w:rsidRDefault="00DD42AA" w:rsidP="00DD42AA">
            <w:pPr>
              <w:spacing w:after="0" w:line="240" w:lineRule="auto"/>
              <w:jc w:val="right"/>
              <w:rPr>
                <w:lang w:eastAsia="en-AU"/>
              </w:rPr>
            </w:pPr>
            <w:r w:rsidRPr="001B6CFE">
              <w:rPr>
                <w:lang w:eastAsia="en-AU"/>
              </w:rPr>
              <w:t>21.1</w:t>
            </w:r>
          </w:p>
        </w:tc>
        <w:tc>
          <w:tcPr>
            <w:tcW w:w="774" w:type="dxa"/>
            <w:gridSpan w:val="2"/>
            <w:tcBorders>
              <w:top w:val="single" w:sz="4" w:space="0" w:color="auto"/>
              <w:left w:val="nil"/>
              <w:bottom w:val="nil"/>
              <w:right w:val="nil"/>
            </w:tcBorders>
            <w:shd w:val="clear" w:color="auto" w:fill="auto"/>
            <w:noWrap/>
            <w:vAlign w:val="center"/>
            <w:hideMark/>
          </w:tcPr>
          <w:p w14:paraId="0D0DF397" w14:textId="77777777" w:rsidR="00DD42AA" w:rsidRPr="001B6CFE" w:rsidRDefault="00DD42AA" w:rsidP="00DD42AA">
            <w:pPr>
              <w:spacing w:after="0" w:line="240" w:lineRule="auto"/>
              <w:jc w:val="right"/>
              <w:rPr>
                <w:lang w:eastAsia="en-AU"/>
              </w:rPr>
            </w:pPr>
            <w:r w:rsidRPr="001B6CFE">
              <w:rPr>
                <w:lang w:eastAsia="en-AU"/>
              </w:rPr>
              <w:t>131.8</w:t>
            </w:r>
          </w:p>
        </w:tc>
        <w:tc>
          <w:tcPr>
            <w:tcW w:w="766" w:type="dxa"/>
            <w:gridSpan w:val="2"/>
            <w:tcBorders>
              <w:top w:val="single" w:sz="4" w:space="0" w:color="auto"/>
              <w:left w:val="nil"/>
              <w:bottom w:val="nil"/>
              <w:right w:val="nil"/>
            </w:tcBorders>
            <w:shd w:val="clear" w:color="auto" w:fill="auto"/>
            <w:noWrap/>
            <w:vAlign w:val="center"/>
            <w:hideMark/>
          </w:tcPr>
          <w:p w14:paraId="6B46AF8F" w14:textId="77777777" w:rsidR="00DD42AA" w:rsidRPr="001B6CFE" w:rsidRDefault="00DD42AA" w:rsidP="00DD42AA">
            <w:pPr>
              <w:spacing w:after="0" w:line="240" w:lineRule="auto"/>
              <w:jc w:val="right"/>
              <w:rPr>
                <w:lang w:eastAsia="en-AU"/>
              </w:rPr>
            </w:pPr>
            <w:r w:rsidRPr="001B6CFE">
              <w:rPr>
                <w:lang w:eastAsia="en-AU"/>
              </w:rPr>
              <w:t>123.7</w:t>
            </w:r>
          </w:p>
        </w:tc>
        <w:tc>
          <w:tcPr>
            <w:tcW w:w="865" w:type="dxa"/>
            <w:gridSpan w:val="2"/>
            <w:tcBorders>
              <w:top w:val="single" w:sz="4" w:space="0" w:color="auto"/>
              <w:left w:val="nil"/>
              <w:bottom w:val="nil"/>
              <w:right w:val="nil"/>
            </w:tcBorders>
            <w:shd w:val="clear" w:color="auto" w:fill="auto"/>
            <w:noWrap/>
            <w:vAlign w:val="center"/>
            <w:hideMark/>
          </w:tcPr>
          <w:p w14:paraId="11C9FAA3" w14:textId="77777777" w:rsidR="00DD42AA" w:rsidRPr="001B6CFE" w:rsidRDefault="00DD42AA" w:rsidP="00DD42AA">
            <w:pPr>
              <w:spacing w:after="0" w:line="240" w:lineRule="auto"/>
              <w:jc w:val="right"/>
              <w:rPr>
                <w:lang w:eastAsia="en-AU"/>
              </w:rPr>
            </w:pPr>
            <w:r w:rsidRPr="001B6CFE">
              <w:rPr>
                <w:lang w:eastAsia="en-AU"/>
              </w:rPr>
              <w:t>129.1</w:t>
            </w:r>
          </w:p>
        </w:tc>
        <w:tc>
          <w:tcPr>
            <w:tcW w:w="551" w:type="dxa"/>
            <w:gridSpan w:val="2"/>
            <w:tcBorders>
              <w:top w:val="single" w:sz="4" w:space="0" w:color="auto"/>
              <w:left w:val="nil"/>
              <w:bottom w:val="nil"/>
              <w:right w:val="nil"/>
            </w:tcBorders>
            <w:shd w:val="clear" w:color="auto" w:fill="auto"/>
            <w:noWrap/>
            <w:vAlign w:val="bottom"/>
            <w:hideMark/>
          </w:tcPr>
          <w:p w14:paraId="0CA0F218" w14:textId="77777777" w:rsidR="00DD42AA" w:rsidRPr="001B6CFE" w:rsidRDefault="00DD42AA" w:rsidP="00DD42AA">
            <w:pPr>
              <w:spacing w:after="0" w:line="240" w:lineRule="auto"/>
              <w:rPr>
                <w:lang w:eastAsia="en-AU"/>
              </w:rPr>
            </w:pPr>
          </w:p>
        </w:tc>
      </w:tr>
      <w:tr w:rsidR="001207FA" w:rsidRPr="001B6CFE" w14:paraId="13F15F42" w14:textId="77777777" w:rsidTr="0000039F">
        <w:trPr>
          <w:gridAfter w:val="1"/>
          <w:wAfter w:w="63" w:type="dxa"/>
          <w:trHeight w:val="300"/>
        </w:trPr>
        <w:tc>
          <w:tcPr>
            <w:tcW w:w="1003" w:type="dxa"/>
            <w:vMerge/>
            <w:tcBorders>
              <w:left w:val="nil"/>
              <w:right w:val="nil"/>
            </w:tcBorders>
            <w:vAlign w:val="center"/>
          </w:tcPr>
          <w:p w14:paraId="4E8FCFAF"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83B77B9" w14:textId="68909F1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0C6CBF70" w14:textId="77777777" w:rsidR="00DD42AA" w:rsidRPr="001B6CFE" w:rsidRDefault="00DD42AA" w:rsidP="00DD42AA">
            <w:pPr>
              <w:spacing w:after="0" w:line="240" w:lineRule="auto"/>
              <w:jc w:val="right"/>
              <w:rPr>
                <w:lang w:eastAsia="en-AU"/>
              </w:rPr>
            </w:pPr>
            <w:r w:rsidRPr="001B6CFE">
              <w:rPr>
                <w:lang w:eastAsia="en-AU"/>
              </w:rPr>
              <w:t>22.5</w:t>
            </w:r>
          </w:p>
        </w:tc>
        <w:tc>
          <w:tcPr>
            <w:tcW w:w="838" w:type="dxa"/>
            <w:gridSpan w:val="2"/>
            <w:tcBorders>
              <w:top w:val="nil"/>
              <w:left w:val="nil"/>
              <w:bottom w:val="nil"/>
              <w:right w:val="nil"/>
            </w:tcBorders>
            <w:shd w:val="clear" w:color="auto" w:fill="auto"/>
            <w:noWrap/>
            <w:vAlign w:val="center"/>
            <w:hideMark/>
          </w:tcPr>
          <w:p w14:paraId="42F8ED40" w14:textId="77777777" w:rsidR="00DD42AA" w:rsidRPr="001B6CFE" w:rsidRDefault="00DD42AA" w:rsidP="00DD42AA">
            <w:pPr>
              <w:spacing w:after="0" w:line="240" w:lineRule="auto"/>
              <w:jc w:val="right"/>
              <w:rPr>
                <w:lang w:eastAsia="en-AU"/>
              </w:rPr>
            </w:pPr>
            <w:r w:rsidRPr="001B6CFE">
              <w:rPr>
                <w:lang w:eastAsia="en-AU"/>
              </w:rPr>
              <w:t>17.6</w:t>
            </w:r>
          </w:p>
        </w:tc>
        <w:tc>
          <w:tcPr>
            <w:tcW w:w="732" w:type="dxa"/>
            <w:gridSpan w:val="2"/>
            <w:tcBorders>
              <w:top w:val="nil"/>
              <w:left w:val="nil"/>
              <w:bottom w:val="nil"/>
              <w:right w:val="nil"/>
            </w:tcBorders>
            <w:shd w:val="clear" w:color="auto" w:fill="auto"/>
            <w:noWrap/>
            <w:vAlign w:val="center"/>
            <w:hideMark/>
          </w:tcPr>
          <w:p w14:paraId="62B2879D" w14:textId="77777777" w:rsidR="00DD42AA" w:rsidRPr="001B6CFE" w:rsidRDefault="00DD42AA" w:rsidP="00DD42AA">
            <w:pPr>
              <w:spacing w:after="0" w:line="240" w:lineRule="auto"/>
              <w:jc w:val="right"/>
              <w:rPr>
                <w:lang w:eastAsia="en-AU"/>
              </w:rPr>
            </w:pPr>
            <w:r w:rsidRPr="001B6CFE">
              <w:rPr>
                <w:lang w:eastAsia="en-AU"/>
              </w:rPr>
              <w:t>20.7</w:t>
            </w:r>
          </w:p>
        </w:tc>
        <w:tc>
          <w:tcPr>
            <w:tcW w:w="909" w:type="dxa"/>
            <w:gridSpan w:val="2"/>
            <w:tcBorders>
              <w:top w:val="nil"/>
              <w:left w:val="nil"/>
              <w:bottom w:val="nil"/>
              <w:right w:val="nil"/>
            </w:tcBorders>
            <w:shd w:val="clear" w:color="auto" w:fill="auto"/>
            <w:noWrap/>
            <w:vAlign w:val="center"/>
            <w:hideMark/>
          </w:tcPr>
          <w:p w14:paraId="76098A4B" w14:textId="77777777" w:rsidR="00DD42AA" w:rsidRPr="001B6CFE" w:rsidRDefault="00DD42AA" w:rsidP="00DD42AA">
            <w:pPr>
              <w:spacing w:after="0" w:line="240" w:lineRule="auto"/>
              <w:jc w:val="right"/>
              <w:rPr>
                <w:lang w:eastAsia="en-AU"/>
              </w:rPr>
            </w:pPr>
            <w:r w:rsidRPr="001B6CFE">
              <w:rPr>
                <w:lang w:eastAsia="en-AU"/>
              </w:rPr>
              <w:t>22</w:t>
            </w:r>
          </w:p>
        </w:tc>
        <w:tc>
          <w:tcPr>
            <w:tcW w:w="909" w:type="dxa"/>
            <w:gridSpan w:val="2"/>
            <w:tcBorders>
              <w:top w:val="nil"/>
              <w:left w:val="nil"/>
              <w:bottom w:val="nil"/>
              <w:right w:val="nil"/>
            </w:tcBorders>
            <w:shd w:val="clear" w:color="auto" w:fill="auto"/>
            <w:noWrap/>
            <w:vAlign w:val="center"/>
            <w:hideMark/>
          </w:tcPr>
          <w:p w14:paraId="670B4D8A" w14:textId="77777777" w:rsidR="00DD42AA" w:rsidRPr="001B6CFE" w:rsidRDefault="00DD42AA" w:rsidP="00DD42AA">
            <w:pPr>
              <w:spacing w:after="0" w:line="240" w:lineRule="auto"/>
              <w:jc w:val="right"/>
              <w:rPr>
                <w:lang w:eastAsia="en-AU"/>
              </w:rPr>
            </w:pPr>
            <w:r w:rsidRPr="001B6CFE">
              <w:rPr>
                <w:lang w:eastAsia="en-AU"/>
              </w:rPr>
              <w:t>15</w:t>
            </w:r>
          </w:p>
        </w:tc>
        <w:tc>
          <w:tcPr>
            <w:tcW w:w="909" w:type="dxa"/>
            <w:gridSpan w:val="2"/>
            <w:tcBorders>
              <w:top w:val="nil"/>
              <w:left w:val="nil"/>
              <w:bottom w:val="nil"/>
              <w:right w:val="nil"/>
            </w:tcBorders>
            <w:shd w:val="clear" w:color="auto" w:fill="auto"/>
            <w:noWrap/>
            <w:vAlign w:val="center"/>
            <w:hideMark/>
          </w:tcPr>
          <w:p w14:paraId="37AA8F5C" w14:textId="77777777" w:rsidR="00DD42AA" w:rsidRPr="001B6CFE" w:rsidRDefault="00DD42AA" w:rsidP="00DD42AA">
            <w:pPr>
              <w:spacing w:after="0" w:line="240" w:lineRule="auto"/>
              <w:jc w:val="right"/>
              <w:rPr>
                <w:lang w:eastAsia="en-AU"/>
              </w:rPr>
            </w:pPr>
            <w:r w:rsidRPr="001B6CFE">
              <w:rPr>
                <w:lang w:eastAsia="en-AU"/>
              </w:rPr>
              <w:t>19</w:t>
            </w:r>
          </w:p>
        </w:tc>
        <w:tc>
          <w:tcPr>
            <w:tcW w:w="791" w:type="dxa"/>
            <w:gridSpan w:val="2"/>
            <w:tcBorders>
              <w:top w:val="nil"/>
              <w:left w:val="nil"/>
              <w:bottom w:val="nil"/>
              <w:right w:val="nil"/>
            </w:tcBorders>
            <w:shd w:val="clear" w:color="auto" w:fill="auto"/>
            <w:noWrap/>
            <w:vAlign w:val="center"/>
            <w:hideMark/>
          </w:tcPr>
          <w:p w14:paraId="254A894D" w14:textId="77777777" w:rsidR="00DD42AA" w:rsidRPr="001B6CFE" w:rsidRDefault="00DD42AA" w:rsidP="00DD42AA">
            <w:pPr>
              <w:spacing w:after="0" w:line="240" w:lineRule="auto"/>
              <w:jc w:val="right"/>
              <w:rPr>
                <w:lang w:eastAsia="en-AU"/>
              </w:rPr>
            </w:pPr>
            <w:r w:rsidRPr="001B6CFE">
              <w:rPr>
                <w:lang w:eastAsia="en-AU"/>
              </w:rPr>
              <w:t>104</w:t>
            </w:r>
          </w:p>
        </w:tc>
        <w:tc>
          <w:tcPr>
            <w:tcW w:w="791" w:type="dxa"/>
            <w:gridSpan w:val="2"/>
            <w:tcBorders>
              <w:top w:val="nil"/>
              <w:left w:val="nil"/>
              <w:bottom w:val="nil"/>
              <w:right w:val="nil"/>
            </w:tcBorders>
            <w:shd w:val="clear" w:color="auto" w:fill="auto"/>
            <w:noWrap/>
            <w:vAlign w:val="center"/>
            <w:hideMark/>
          </w:tcPr>
          <w:p w14:paraId="3782106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3BB6F66" w14:textId="77777777" w:rsidR="00DD42AA" w:rsidRPr="001B6CFE" w:rsidRDefault="00DD42AA" w:rsidP="00DD42AA">
            <w:pPr>
              <w:spacing w:after="0" w:line="240" w:lineRule="auto"/>
              <w:jc w:val="right"/>
              <w:rPr>
                <w:lang w:eastAsia="en-AU"/>
              </w:rPr>
            </w:pPr>
            <w:r w:rsidRPr="001B6CFE">
              <w:rPr>
                <w:lang w:eastAsia="en-AU"/>
              </w:rPr>
              <w:t>82</w:t>
            </w:r>
          </w:p>
        </w:tc>
        <w:tc>
          <w:tcPr>
            <w:tcW w:w="595" w:type="dxa"/>
            <w:gridSpan w:val="2"/>
            <w:tcBorders>
              <w:top w:val="nil"/>
              <w:left w:val="nil"/>
              <w:bottom w:val="nil"/>
              <w:right w:val="nil"/>
            </w:tcBorders>
            <w:shd w:val="clear" w:color="auto" w:fill="auto"/>
            <w:noWrap/>
            <w:vAlign w:val="center"/>
            <w:hideMark/>
          </w:tcPr>
          <w:p w14:paraId="18AD4FD5" w14:textId="77777777" w:rsidR="00DD42AA" w:rsidRPr="001B6CFE" w:rsidRDefault="00DD42AA" w:rsidP="00DD42AA">
            <w:pPr>
              <w:spacing w:after="0" w:line="240" w:lineRule="auto"/>
              <w:jc w:val="right"/>
              <w:rPr>
                <w:lang w:eastAsia="en-AU"/>
              </w:rPr>
            </w:pPr>
            <w:r w:rsidRPr="001B6CFE">
              <w:rPr>
                <w:lang w:eastAsia="en-AU"/>
              </w:rPr>
              <w:t>16.2</w:t>
            </w:r>
          </w:p>
        </w:tc>
        <w:tc>
          <w:tcPr>
            <w:tcW w:w="591" w:type="dxa"/>
            <w:gridSpan w:val="2"/>
            <w:tcBorders>
              <w:top w:val="nil"/>
              <w:left w:val="nil"/>
              <w:bottom w:val="nil"/>
              <w:right w:val="nil"/>
            </w:tcBorders>
            <w:shd w:val="clear" w:color="auto" w:fill="auto"/>
            <w:noWrap/>
            <w:vAlign w:val="center"/>
            <w:hideMark/>
          </w:tcPr>
          <w:p w14:paraId="4BDC658F" w14:textId="77777777" w:rsidR="00DD42AA" w:rsidRPr="001B6CFE" w:rsidRDefault="00DD42AA" w:rsidP="00DD42AA">
            <w:pPr>
              <w:spacing w:after="0" w:line="240" w:lineRule="auto"/>
              <w:jc w:val="right"/>
              <w:rPr>
                <w:lang w:eastAsia="en-AU"/>
              </w:rPr>
            </w:pPr>
            <w:r w:rsidRPr="001B6CFE">
              <w:rPr>
                <w:lang w:eastAsia="en-AU"/>
              </w:rPr>
              <w:t>12.4</w:t>
            </w:r>
          </w:p>
        </w:tc>
        <w:tc>
          <w:tcPr>
            <w:tcW w:w="657" w:type="dxa"/>
            <w:gridSpan w:val="2"/>
            <w:tcBorders>
              <w:top w:val="nil"/>
              <w:left w:val="nil"/>
              <w:bottom w:val="nil"/>
              <w:right w:val="nil"/>
            </w:tcBorders>
            <w:shd w:val="clear" w:color="auto" w:fill="auto"/>
            <w:noWrap/>
            <w:vAlign w:val="center"/>
            <w:hideMark/>
          </w:tcPr>
          <w:p w14:paraId="61310E37" w14:textId="77777777" w:rsidR="00DD42AA" w:rsidRPr="001B6CFE" w:rsidRDefault="00DD42AA" w:rsidP="00DD42AA">
            <w:pPr>
              <w:spacing w:after="0" w:line="240" w:lineRule="auto"/>
              <w:jc w:val="right"/>
              <w:rPr>
                <w:lang w:eastAsia="en-AU"/>
              </w:rPr>
            </w:pPr>
            <w:r w:rsidRPr="001B6CFE">
              <w:rPr>
                <w:lang w:eastAsia="en-AU"/>
              </w:rPr>
              <w:t>14.1</w:t>
            </w:r>
          </w:p>
        </w:tc>
        <w:tc>
          <w:tcPr>
            <w:tcW w:w="774" w:type="dxa"/>
            <w:gridSpan w:val="2"/>
            <w:tcBorders>
              <w:top w:val="nil"/>
              <w:left w:val="nil"/>
              <w:bottom w:val="nil"/>
              <w:right w:val="nil"/>
            </w:tcBorders>
            <w:shd w:val="clear" w:color="auto" w:fill="auto"/>
            <w:noWrap/>
            <w:vAlign w:val="center"/>
            <w:hideMark/>
          </w:tcPr>
          <w:p w14:paraId="31FB4A12" w14:textId="77777777" w:rsidR="00DD42AA" w:rsidRPr="001B6CFE" w:rsidRDefault="00DD42AA" w:rsidP="00DD42AA">
            <w:pPr>
              <w:spacing w:after="0" w:line="240" w:lineRule="auto"/>
              <w:jc w:val="right"/>
              <w:rPr>
                <w:lang w:eastAsia="en-AU"/>
              </w:rPr>
            </w:pPr>
            <w:r w:rsidRPr="001B6CFE">
              <w:rPr>
                <w:lang w:eastAsia="en-AU"/>
              </w:rPr>
              <w:t>54.2</w:t>
            </w:r>
          </w:p>
        </w:tc>
        <w:tc>
          <w:tcPr>
            <w:tcW w:w="766" w:type="dxa"/>
            <w:gridSpan w:val="2"/>
            <w:tcBorders>
              <w:top w:val="nil"/>
              <w:left w:val="nil"/>
              <w:bottom w:val="nil"/>
              <w:right w:val="nil"/>
            </w:tcBorders>
            <w:shd w:val="clear" w:color="auto" w:fill="auto"/>
            <w:noWrap/>
            <w:vAlign w:val="center"/>
            <w:hideMark/>
          </w:tcPr>
          <w:p w14:paraId="10555235" w14:textId="77777777" w:rsidR="00DD42AA" w:rsidRPr="001B6CFE" w:rsidRDefault="00DD42AA" w:rsidP="00DD42AA">
            <w:pPr>
              <w:spacing w:after="0" w:line="240" w:lineRule="auto"/>
              <w:jc w:val="right"/>
              <w:rPr>
                <w:lang w:eastAsia="en-AU"/>
              </w:rPr>
            </w:pPr>
            <w:r w:rsidRPr="001B6CFE">
              <w:rPr>
                <w:lang w:eastAsia="en-AU"/>
              </w:rPr>
              <w:t>42.4</w:t>
            </w:r>
          </w:p>
        </w:tc>
        <w:tc>
          <w:tcPr>
            <w:tcW w:w="865" w:type="dxa"/>
            <w:gridSpan w:val="2"/>
            <w:tcBorders>
              <w:top w:val="nil"/>
              <w:left w:val="nil"/>
              <w:bottom w:val="nil"/>
              <w:right w:val="nil"/>
            </w:tcBorders>
            <w:shd w:val="clear" w:color="auto" w:fill="auto"/>
            <w:noWrap/>
            <w:vAlign w:val="center"/>
            <w:hideMark/>
          </w:tcPr>
          <w:p w14:paraId="343F818A" w14:textId="77777777" w:rsidR="00DD42AA" w:rsidRPr="001B6CFE" w:rsidRDefault="00DD42AA" w:rsidP="00DD42AA">
            <w:pPr>
              <w:spacing w:after="0" w:line="240" w:lineRule="auto"/>
              <w:jc w:val="right"/>
              <w:rPr>
                <w:lang w:eastAsia="en-AU"/>
              </w:rPr>
            </w:pPr>
            <w:r w:rsidRPr="001B6CFE">
              <w:rPr>
                <w:lang w:eastAsia="en-AU"/>
              </w:rPr>
              <w:t>49.8</w:t>
            </w:r>
          </w:p>
        </w:tc>
        <w:tc>
          <w:tcPr>
            <w:tcW w:w="551" w:type="dxa"/>
            <w:gridSpan w:val="2"/>
            <w:tcBorders>
              <w:top w:val="nil"/>
              <w:left w:val="nil"/>
              <w:bottom w:val="nil"/>
              <w:right w:val="nil"/>
            </w:tcBorders>
            <w:shd w:val="clear" w:color="auto" w:fill="auto"/>
            <w:noWrap/>
            <w:vAlign w:val="bottom"/>
            <w:hideMark/>
          </w:tcPr>
          <w:p w14:paraId="03594D26" w14:textId="77777777" w:rsidR="00DD42AA" w:rsidRPr="001B6CFE" w:rsidRDefault="00DD42AA" w:rsidP="00DD42AA">
            <w:pPr>
              <w:spacing w:after="0" w:line="240" w:lineRule="auto"/>
              <w:rPr>
                <w:lang w:eastAsia="en-AU"/>
              </w:rPr>
            </w:pPr>
          </w:p>
        </w:tc>
      </w:tr>
      <w:tr w:rsidR="001207FA" w:rsidRPr="001B6CFE" w14:paraId="62ADB616" w14:textId="77777777" w:rsidTr="0000039F">
        <w:trPr>
          <w:gridAfter w:val="1"/>
          <w:wAfter w:w="63" w:type="dxa"/>
          <w:trHeight w:val="300"/>
        </w:trPr>
        <w:tc>
          <w:tcPr>
            <w:tcW w:w="1003" w:type="dxa"/>
            <w:vMerge/>
            <w:tcBorders>
              <w:left w:val="nil"/>
              <w:right w:val="nil"/>
            </w:tcBorders>
            <w:vAlign w:val="center"/>
          </w:tcPr>
          <w:p w14:paraId="1463B993"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DE02026" w14:textId="5DE9A3CC"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0A3E1BFD" w14:textId="77777777" w:rsidR="00DD42AA" w:rsidRPr="001B6CFE" w:rsidRDefault="00DD42AA" w:rsidP="00DD42AA">
            <w:pPr>
              <w:spacing w:after="0" w:line="240" w:lineRule="auto"/>
              <w:jc w:val="right"/>
              <w:rPr>
                <w:lang w:eastAsia="en-AU"/>
              </w:rPr>
            </w:pPr>
            <w:r w:rsidRPr="001B6CFE">
              <w:rPr>
                <w:lang w:eastAsia="en-AU"/>
              </w:rPr>
              <w:t>9.5</w:t>
            </w:r>
          </w:p>
        </w:tc>
        <w:tc>
          <w:tcPr>
            <w:tcW w:w="838" w:type="dxa"/>
            <w:gridSpan w:val="2"/>
            <w:tcBorders>
              <w:top w:val="nil"/>
              <w:left w:val="nil"/>
              <w:bottom w:val="nil"/>
              <w:right w:val="nil"/>
            </w:tcBorders>
            <w:shd w:val="clear" w:color="auto" w:fill="auto"/>
            <w:noWrap/>
            <w:vAlign w:val="center"/>
            <w:hideMark/>
          </w:tcPr>
          <w:p w14:paraId="0BC465A5" w14:textId="77777777" w:rsidR="00DD42AA" w:rsidRPr="001B6CFE" w:rsidRDefault="00DD42AA" w:rsidP="00DD42AA">
            <w:pPr>
              <w:spacing w:after="0" w:line="240" w:lineRule="auto"/>
              <w:jc w:val="right"/>
              <w:rPr>
                <w:lang w:eastAsia="en-AU"/>
              </w:rPr>
            </w:pPr>
            <w:r w:rsidRPr="001B6CFE">
              <w:rPr>
                <w:lang w:eastAsia="en-AU"/>
              </w:rPr>
              <w:t>8.1</w:t>
            </w:r>
          </w:p>
        </w:tc>
        <w:tc>
          <w:tcPr>
            <w:tcW w:w="732" w:type="dxa"/>
            <w:gridSpan w:val="2"/>
            <w:tcBorders>
              <w:top w:val="nil"/>
              <w:left w:val="nil"/>
              <w:bottom w:val="nil"/>
              <w:right w:val="nil"/>
            </w:tcBorders>
            <w:shd w:val="clear" w:color="auto" w:fill="auto"/>
            <w:noWrap/>
            <w:vAlign w:val="center"/>
            <w:hideMark/>
          </w:tcPr>
          <w:p w14:paraId="087C2F48" w14:textId="77777777" w:rsidR="00DD42AA" w:rsidRPr="001B6CFE" w:rsidRDefault="00DD42AA" w:rsidP="00DD42AA">
            <w:pPr>
              <w:spacing w:after="0" w:line="240" w:lineRule="auto"/>
              <w:jc w:val="right"/>
              <w:rPr>
                <w:lang w:eastAsia="en-AU"/>
              </w:rPr>
            </w:pPr>
            <w:r w:rsidRPr="001B6CFE">
              <w:rPr>
                <w:lang w:eastAsia="en-AU"/>
              </w:rPr>
              <w:t>9.1</w:t>
            </w:r>
          </w:p>
        </w:tc>
        <w:tc>
          <w:tcPr>
            <w:tcW w:w="909" w:type="dxa"/>
            <w:gridSpan w:val="2"/>
            <w:tcBorders>
              <w:top w:val="nil"/>
              <w:left w:val="nil"/>
              <w:bottom w:val="nil"/>
              <w:right w:val="nil"/>
            </w:tcBorders>
            <w:shd w:val="clear" w:color="auto" w:fill="auto"/>
            <w:noWrap/>
            <w:vAlign w:val="center"/>
            <w:hideMark/>
          </w:tcPr>
          <w:p w14:paraId="1F2E8372" w14:textId="77777777" w:rsidR="00DD42AA" w:rsidRPr="001B6CFE" w:rsidRDefault="00DD42AA"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56757F49" w14:textId="77777777" w:rsidR="00DD42AA" w:rsidRPr="001B6CFE" w:rsidRDefault="00DD42AA" w:rsidP="00DD42AA">
            <w:pPr>
              <w:spacing w:after="0" w:line="240" w:lineRule="auto"/>
              <w:jc w:val="right"/>
              <w:rPr>
                <w:lang w:eastAsia="en-AU"/>
              </w:rPr>
            </w:pPr>
            <w:r w:rsidRPr="001B6CFE">
              <w:rPr>
                <w:lang w:eastAsia="en-AU"/>
              </w:rPr>
              <w:t>6</w:t>
            </w:r>
          </w:p>
        </w:tc>
        <w:tc>
          <w:tcPr>
            <w:tcW w:w="909" w:type="dxa"/>
            <w:gridSpan w:val="2"/>
            <w:tcBorders>
              <w:top w:val="nil"/>
              <w:left w:val="nil"/>
              <w:bottom w:val="nil"/>
              <w:right w:val="nil"/>
            </w:tcBorders>
            <w:shd w:val="clear" w:color="auto" w:fill="auto"/>
            <w:noWrap/>
            <w:vAlign w:val="center"/>
            <w:hideMark/>
          </w:tcPr>
          <w:p w14:paraId="74A0E94F" w14:textId="77777777" w:rsidR="00DD42AA" w:rsidRPr="001B6CFE" w:rsidRDefault="00DD42AA" w:rsidP="00DD42AA">
            <w:pPr>
              <w:spacing w:after="0" w:line="240" w:lineRule="auto"/>
              <w:jc w:val="right"/>
              <w:rPr>
                <w:lang w:eastAsia="en-AU"/>
              </w:rPr>
            </w:pPr>
            <w:r w:rsidRPr="001B6CFE">
              <w:rPr>
                <w:lang w:eastAsia="en-AU"/>
              </w:rPr>
              <w:t>6</w:t>
            </w:r>
          </w:p>
        </w:tc>
        <w:tc>
          <w:tcPr>
            <w:tcW w:w="791" w:type="dxa"/>
            <w:gridSpan w:val="2"/>
            <w:tcBorders>
              <w:top w:val="nil"/>
              <w:left w:val="nil"/>
              <w:bottom w:val="nil"/>
              <w:right w:val="nil"/>
            </w:tcBorders>
            <w:shd w:val="clear" w:color="auto" w:fill="auto"/>
            <w:noWrap/>
            <w:vAlign w:val="center"/>
            <w:hideMark/>
          </w:tcPr>
          <w:p w14:paraId="5C237B13" w14:textId="77777777" w:rsidR="00DD42AA" w:rsidRPr="001B6CFE" w:rsidRDefault="00DD42AA" w:rsidP="00DD42AA">
            <w:pPr>
              <w:spacing w:after="0" w:line="240" w:lineRule="auto"/>
              <w:jc w:val="right"/>
              <w:rPr>
                <w:lang w:eastAsia="en-AU"/>
              </w:rPr>
            </w:pPr>
            <w:r w:rsidRPr="001B6CFE">
              <w:rPr>
                <w:lang w:eastAsia="en-AU"/>
              </w:rPr>
              <w:t>75</w:t>
            </w:r>
          </w:p>
        </w:tc>
        <w:tc>
          <w:tcPr>
            <w:tcW w:w="791" w:type="dxa"/>
            <w:gridSpan w:val="2"/>
            <w:tcBorders>
              <w:top w:val="nil"/>
              <w:left w:val="nil"/>
              <w:bottom w:val="nil"/>
              <w:right w:val="nil"/>
            </w:tcBorders>
            <w:shd w:val="clear" w:color="auto" w:fill="auto"/>
            <w:noWrap/>
            <w:vAlign w:val="center"/>
            <w:hideMark/>
          </w:tcPr>
          <w:p w14:paraId="5835800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77CD373" w14:textId="77777777" w:rsidR="00DD42AA" w:rsidRPr="001B6CFE" w:rsidRDefault="00DD42AA" w:rsidP="00DD42AA">
            <w:pPr>
              <w:spacing w:after="0" w:line="240" w:lineRule="auto"/>
              <w:jc w:val="right"/>
              <w:rPr>
                <w:lang w:eastAsia="en-AU"/>
              </w:rPr>
            </w:pPr>
            <w:r w:rsidRPr="001B6CFE">
              <w:rPr>
                <w:lang w:eastAsia="en-AU"/>
              </w:rPr>
              <w:t>71</w:t>
            </w:r>
          </w:p>
        </w:tc>
        <w:tc>
          <w:tcPr>
            <w:tcW w:w="595" w:type="dxa"/>
            <w:gridSpan w:val="2"/>
            <w:tcBorders>
              <w:top w:val="nil"/>
              <w:left w:val="nil"/>
              <w:bottom w:val="nil"/>
              <w:right w:val="nil"/>
            </w:tcBorders>
            <w:shd w:val="clear" w:color="auto" w:fill="auto"/>
            <w:noWrap/>
            <w:vAlign w:val="center"/>
            <w:hideMark/>
          </w:tcPr>
          <w:p w14:paraId="2AC8ACE2" w14:textId="77777777" w:rsidR="00DD42AA" w:rsidRPr="001B6CFE" w:rsidRDefault="00DD42AA" w:rsidP="00DD42AA">
            <w:pPr>
              <w:spacing w:after="0" w:line="240" w:lineRule="auto"/>
              <w:jc w:val="right"/>
              <w:rPr>
                <w:lang w:eastAsia="en-AU"/>
              </w:rPr>
            </w:pPr>
            <w:r w:rsidRPr="001B6CFE">
              <w:rPr>
                <w:lang w:eastAsia="en-AU"/>
              </w:rPr>
              <w:t>13.4</w:t>
            </w:r>
          </w:p>
        </w:tc>
        <w:tc>
          <w:tcPr>
            <w:tcW w:w="591" w:type="dxa"/>
            <w:gridSpan w:val="2"/>
            <w:tcBorders>
              <w:top w:val="nil"/>
              <w:left w:val="nil"/>
              <w:bottom w:val="nil"/>
              <w:right w:val="nil"/>
            </w:tcBorders>
            <w:shd w:val="clear" w:color="auto" w:fill="auto"/>
            <w:noWrap/>
            <w:vAlign w:val="center"/>
            <w:hideMark/>
          </w:tcPr>
          <w:p w14:paraId="6F9D263A" w14:textId="77777777" w:rsidR="00DD42AA" w:rsidRPr="001B6CFE" w:rsidRDefault="00DD42AA" w:rsidP="00DD42AA">
            <w:pPr>
              <w:spacing w:after="0" w:line="240" w:lineRule="auto"/>
              <w:jc w:val="right"/>
              <w:rPr>
                <w:lang w:eastAsia="en-AU"/>
              </w:rPr>
            </w:pPr>
            <w:r w:rsidRPr="001B6CFE">
              <w:rPr>
                <w:lang w:eastAsia="en-AU"/>
              </w:rPr>
              <w:t>11.9</w:t>
            </w:r>
          </w:p>
        </w:tc>
        <w:tc>
          <w:tcPr>
            <w:tcW w:w="657" w:type="dxa"/>
            <w:gridSpan w:val="2"/>
            <w:tcBorders>
              <w:top w:val="nil"/>
              <w:left w:val="nil"/>
              <w:bottom w:val="nil"/>
              <w:right w:val="nil"/>
            </w:tcBorders>
            <w:shd w:val="clear" w:color="auto" w:fill="auto"/>
            <w:noWrap/>
            <w:vAlign w:val="center"/>
            <w:hideMark/>
          </w:tcPr>
          <w:p w14:paraId="7AD06DE3" w14:textId="77777777" w:rsidR="00DD42AA" w:rsidRPr="001B6CFE" w:rsidRDefault="00DD42AA" w:rsidP="00DD42AA">
            <w:pPr>
              <w:spacing w:after="0" w:line="240" w:lineRule="auto"/>
              <w:jc w:val="right"/>
              <w:rPr>
                <w:lang w:eastAsia="en-AU"/>
              </w:rPr>
            </w:pPr>
            <w:r w:rsidRPr="001B6CFE">
              <w:rPr>
                <w:lang w:eastAsia="en-AU"/>
              </w:rPr>
              <w:t>12.8</w:t>
            </w:r>
          </w:p>
        </w:tc>
        <w:tc>
          <w:tcPr>
            <w:tcW w:w="774" w:type="dxa"/>
            <w:gridSpan w:val="2"/>
            <w:tcBorders>
              <w:top w:val="nil"/>
              <w:left w:val="nil"/>
              <w:bottom w:val="nil"/>
              <w:right w:val="nil"/>
            </w:tcBorders>
            <w:shd w:val="clear" w:color="auto" w:fill="auto"/>
            <w:noWrap/>
            <w:vAlign w:val="center"/>
            <w:hideMark/>
          </w:tcPr>
          <w:p w14:paraId="2914902F" w14:textId="77777777" w:rsidR="00DD42AA" w:rsidRPr="001B6CFE" w:rsidRDefault="00DD42AA" w:rsidP="00DD42AA">
            <w:pPr>
              <w:spacing w:after="0" w:line="240" w:lineRule="auto"/>
              <w:jc w:val="right"/>
              <w:rPr>
                <w:lang w:eastAsia="en-AU"/>
              </w:rPr>
            </w:pPr>
            <w:r w:rsidRPr="001B6CFE">
              <w:rPr>
                <w:lang w:eastAsia="en-AU"/>
              </w:rPr>
              <w:t>22.9</w:t>
            </w:r>
          </w:p>
        </w:tc>
        <w:tc>
          <w:tcPr>
            <w:tcW w:w="766" w:type="dxa"/>
            <w:gridSpan w:val="2"/>
            <w:tcBorders>
              <w:top w:val="nil"/>
              <w:left w:val="nil"/>
              <w:bottom w:val="nil"/>
              <w:right w:val="nil"/>
            </w:tcBorders>
            <w:shd w:val="clear" w:color="auto" w:fill="auto"/>
            <w:noWrap/>
            <w:vAlign w:val="center"/>
            <w:hideMark/>
          </w:tcPr>
          <w:p w14:paraId="14EC1226" w14:textId="77777777" w:rsidR="00DD42AA" w:rsidRPr="001B6CFE" w:rsidRDefault="00DD42AA" w:rsidP="00DD42AA">
            <w:pPr>
              <w:spacing w:after="0" w:line="240" w:lineRule="auto"/>
              <w:jc w:val="right"/>
              <w:rPr>
                <w:lang w:eastAsia="en-AU"/>
              </w:rPr>
            </w:pPr>
            <w:r w:rsidRPr="001B6CFE">
              <w:rPr>
                <w:lang w:eastAsia="en-AU"/>
              </w:rPr>
              <w:t>19.4</w:t>
            </w:r>
          </w:p>
        </w:tc>
        <w:tc>
          <w:tcPr>
            <w:tcW w:w="865" w:type="dxa"/>
            <w:gridSpan w:val="2"/>
            <w:tcBorders>
              <w:top w:val="nil"/>
              <w:left w:val="nil"/>
              <w:bottom w:val="nil"/>
              <w:right w:val="nil"/>
            </w:tcBorders>
            <w:shd w:val="clear" w:color="auto" w:fill="auto"/>
            <w:noWrap/>
            <w:vAlign w:val="center"/>
            <w:hideMark/>
          </w:tcPr>
          <w:p w14:paraId="3F8102B0" w14:textId="77777777" w:rsidR="00DD42AA" w:rsidRPr="001B6CFE" w:rsidRDefault="00DD42AA" w:rsidP="00DD42AA">
            <w:pPr>
              <w:spacing w:after="0" w:line="240" w:lineRule="auto"/>
              <w:jc w:val="right"/>
              <w:rPr>
                <w:lang w:eastAsia="en-AU"/>
              </w:rPr>
            </w:pPr>
            <w:r w:rsidRPr="001B6CFE">
              <w:rPr>
                <w:lang w:eastAsia="en-AU"/>
              </w:rPr>
              <w:t>21.9</w:t>
            </w:r>
          </w:p>
        </w:tc>
        <w:tc>
          <w:tcPr>
            <w:tcW w:w="551" w:type="dxa"/>
            <w:gridSpan w:val="2"/>
            <w:tcBorders>
              <w:top w:val="nil"/>
              <w:left w:val="nil"/>
              <w:bottom w:val="nil"/>
              <w:right w:val="nil"/>
            </w:tcBorders>
            <w:shd w:val="clear" w:color="auto" w:fill="auto"/>
            <w:noWrap/>
            <w:vAlign w:val="bottom"/>
            <w:hideMark/>
          </w:tcPr>
          <w:p w14:paraId="5350ED55" w14:textId="77777777" w:rsidR="00DD42AA" w:rsidRPr="001B6CFE" w:rsidRDefault="00DD42AA" w:rsidP="00DD42AA">
            <w:pPr>
              <w:spacing w:after="0" w:line="240" w:lineRule="auto"/>
              <w:rPr>
                <w:lang w:eastAsia="en-AU"/>
              </w:rPr>
            </w:pPr>
          </w:p>
        </w:tc>
      </w:tr>
      <w:tr w:rsidR="001207FA" w:rsidRPr="001B6CFE" w14:paraId="314A17C8" w14:textId="77777777" w:rsidTr="0000039F">
        <w:trPr>
          <w:gridAfter w:val="1"/>
          <w:wAfter w:w="63" w:type="dxa"/>
          <w:trHeight w:val="300"/>
        </w:trPr>
        <w:tc>
          <w:tcPr>
            <w:tcW w:w="1003" w:type="dxa"/>
            <w:vMerge/>
            <w:tcBorders>
              <w:left w:val="nil"/>
              <w:right w:val="nil"/>
            </w:tcBorders>
            <w:vAlign w:val="center"/>
          </w:tcPr>
          <w:p w14:paraId="48C4CB57"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D2F4C86" w14:textId="43D1C83E"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5A97850C"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01D80B6F" w14:textId="77777777" w:rsidR="00DD42AA" w:rsidRPr="001B6CFE" w:rsidRDefault="00DD42AA" w:rsidP="00DD42AA">
            <w:pPr>
              <w:spacing w:after="0" w:line="240" w:lineRule="auto"/>
              <w:jc w:val="right"/>
              <w:rPr>
                <w:lang w:eastAsia="en-AU"/>
              </w:rPr>
            </w:pPr>
            <w:r w:rsidRPr="001B6CFE">
              <w:rPr>
                <w:lang w:eastAsia="en-AU"/>
              </w:rPr>
              <w:t>3.9</w:t>
            </w:r>
          </w:p>
        </w:tc>
        <w:tc>
          <w:tcPr>
            <w:tcW w:w="732" w:type="dxa"/>
            <w:gridSpan w:val="2"/>
            <w:tcBorders>
              <w:top w:val="nil"/>
              <w:left w:val="nil"/>
              <w:bottom w:val="nil"/>
              <w:right w:val="nil"/>
            </w:tcBorders>
            <w:shd w:val="clear" w:color="auto" w:fill="auto"/>
            <w:noWrap/>
            <w:vAlign w:val="center"/>
            <w:hideMark/>
          </w:tcPr>
          <w:p w14:paraId="583B4E48" w14:textId="77777777" w:rsidR="00DD42AA" w:rsidRPr="001B6CFE" w:rsidRDefault="00DD42AA" w:rsidP="00DD42AA">
            <w:pPr>
              <w:spacing w:after="0" w:line="240" w:lineRule="auto"/>
              <w:jc w:val="right"/>
              <w:rPr>
                <w:lang w:eastAsia="en-AU"/>
              </w:rPr>
            </w:pPr>
            <w:r w:rsidRPr="001B6CFE">
              <w:rPr>
                <w:lang w:eastAsia="en-AU"/>
              </w:rPr>
              <w:t>4.0</w:t>
            </w:r>
          </w:p>
        </w:tc>
        <w:tc>
          <w:tcPr>
            <w:tcW w:w="909" w:type="dxa"/>
            <w:gridSpan w:val="2"/>
            <w:tcBorders>
              <w:top w:val="nil"/>
              <w:left w:val="nil"/>
              <w:bottom w:val="nil"/>
              <w:right w:val="nil"/>
            </w:tcBorders>
            <w:shd w:val="clear" w:color="auto" w:fill="auto"/>
            <w:noWrap/>
            <w:vAlign w:val="center"/>
            <w:hideMark/>
          </w:tcPr>
          <w:p w14:paraId="7636F965"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360A9559" w14:textId="77777777" w:rsidR="00DD42AA" w:rsidRPr="001B6CFE" w:rsidRDefault="00DD42AA"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4F104256" w14:textId="77777777" w:rsidR="00DD42AA" w:rsidRPr="001B6CFE" w:rsidRDefault="00DD42AA" w:rsidP="00DD42AA">
            <w:pPr>
              <w:spacing w:after="0" w:line="240" w:lineRule="auto"/>
              <w:jc w:val="right"/>
              <w:rPr>
                <w:lang w:eastAsia="en-AU"/>
              </w:rPr>
            </w:pPr>
            <w:r w:rsidRPr="001B6CFE">
              <w:rPr>
                <w:lang w:eastAsia="en-AU"/>
              </w:rPr>
              <w:t>0</w:t>
            </w:r>
          </w:p>
        </w:tc>
        <w:tc>
          <w:tcPr>
            <w:tcW w:w="791" w:type="dxa"/>
            <w:gridSpan w:val="2"/>
            <w:tcBorders>
              <w:top w:val="nil"/>
              <w:left w:val="nil"/>
              <w:bottom w:val="nil"/>
              <w:right w:val="nil"/>
            </w:tcBorders>
            <w:shd w:val="clear" w:color="auto" w:fill="auto"/>
            <w:noWrap/>
            <w:vAlign w:val="center"/>
            <w:hideMark/>
          </w:tcPr>
          <w:p w14:paraId="3DCDB043" w14:textId="77777777" w:rsidR="00DD42AA" w:rsidRPr="001B6CFE" w:rsidRDefault="00DD42AA"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16EFDE12" w14:textId="77777777" w:rsidR="00DD42AA" w:rsidRPr="001B6CFE" w:rsidRDefault="00DD42AA" w:rsidP="00DD42AA">
            <w:pPr>
              <w:spacing w:after="0" w:line="240" w:lineRule="auto"/>
              <w:jc w:val="right"/>
              <w:rPr>
                <w:lang w:eastAsia="en-AU"/>
              </w:rPr>
            </w:pPr>
            <w:r w:rsidRPr="001B6CFE">
              <w:rPr>
                <w:lang w:eastAsia="en-AU"/>
              </w:rPr>
              <w:t>60</w:t>
            </w:r>
          </w:p>
        </w:tc>
        <w:tc>
          <w:tcPr>
            <w:tcW w:w="791" w:type="dxa"/>
            <w:gridSpan w:val="2"/>
            <w:tcBorders>
              <w:top w:val="nil"/>
              <w:left w:val="nil"/>
              <w:bottom w:val="nil"/>
              <w:right w:val="nil"/>
            </w:tcBorders>
            <w:shd w:val="clear" w:color="auto" w:fill="auto"/>
            <w:noWrap/>
            <w:vAlign w:val="center"/>
            <w:hideMark/>
          </w:tcPr>
          <w:p w14:paraId="0B272951" w14:textId="77777777" w:rsidR="00DD42AA" w:rsidRPr="001B6CFE" w:rsidRDefault="00DD42AA"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868B48E" w14:textId="77777777" w:rsidR="00DD42AA" w:rsidRPr="001B6CFE" w:rsidRDefault="00DD42AA" w:rsidP="00DD42AA">
            <w:pPr>
              <w:spacing w:after="0" w:line="240" w:lineRule="auto"/>
              <w:jc w:val="right"/>
              <w:rPr>
                <w:lang w:eastAsia="en-AU"/>
              </w:rPr>
            </w:pPr>
            <w:r w:rsidRPr="001B6CFE">
              <w:rPr>
                <w:lang w:eastAsia="en-AU"/>
              </w:rPr>
              <w:t>12.4</w:t>
            </w:r>
          </w:p>
        </w:tc>
        <w:tc>
          <w:tcPr>
            <w:tcW w:w="591" w:type="dxa"/>
            <w:gridSpan w:val="2"/>
            <w:tcBorders>
              <w:top w:val="nil"/>
              <w:left w:val="nil"/>
              <w:bottom w:val="nil"/>
              <w:right w:val="nil"/>
            </w:tcBorders>
            <w:shd w:val="clear" w:color="auto" w:fill="auto"/>
            <w:noWrap/>
            <w:vAlign w:val="center"/>
            <w:hideMark/>
          </w:tcPr>
          <w:p w14:paraId="63E3AB4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nil"/>
              <w:right w:val="nil"/>
            </w:tcBorders>
            <w:shd w:val="clear" w:color="auto" w:fill="auto"/>
            <w:noWrap/>
            <w:vAlign w:val="center"/>
            <w:hideMark/>
          </w:tcPr>
          <w:p w14:paraId="302E16F6" w14:textId="77777777" w:rsidR="00DD42AA" w:rsidRPr="001B6CFE" w:rsidRDefault="00DD42AA" w:rsidP="00DD42AA">
            <w:pPr>
              <w:spacing w:after="0" w:line="240" w:lineRule="auto"/>
              <w:jc w:val="right"/>
              <w:rPr>
                <w:lang w:eastAsia="en-AU"/>
              </w:rPr>
            </w:pPr>
            <w:r w:rsidRPr="001B6CFE">
              <w:rPr>
                <w:lang w:eastAsia="en-AU"/>
              </w:rPr>
              <w:t>11.8</w:t>
            </w:r>
          </w:p>
        </w:tc>
        <w:tc>
          <w:tcPr>
            <w:tcW w:w="774" w:type="dxa"/>
            <w:gridSpan w:val="2"/>
            <w:tcBorders>
              <w:top w:val="nil"/>
              <w:left w:val="nil"/>
              <w:bottom w:val="nil"/>
              <w:right w:val="nil"/>
            </w:tcBorders>
            <w:shd w:val="clear" w:color="auto" w:fill="auto"/>
            <w:noWrap/>
            <w:vAlign w:val="center"/>
            <w:hideMark/>
          </w:tcPr>
          <w:p w14:paraId="7333AB3D" w14:textId="77777777" w:rsidR="00DD42AA" w:rsidRPr="001B6CFE" w:rsidRDefault="00DD42AA" w:rsidP="00DD42AA">
            <w:pPr>
              <w:spacing w:after="0" w:line="240" w:lineRule="auto"/>
              <w:jc w:val="right"/>
              <w:rPr>
                <w:lang w:eastAsia="en-AU"/>
              </w:rPr>
            </w:pPr>
            <w:r w:rsidRPr="001B6CFE">
              <w:rPr>
                <w:lang w:eastAsia="en-AU"/>
              </w:rPr>
              <w:t>8.2</w:t>
            </w:r>
          </w:p>
        </w:tc>
        <w:tc>
          <w:tcPr>
            <w:tcW w:w="766" w:type="dxa"/>
            <w:gridSpan w:val="2"/>
            <w:tcBorders>
              <w:top w:val="nil"/>
              <w:left w:val="nil"/>
              <w:bottom w:val="nil"/>
              <w:right w:val="nil"/>
            </w:tcBorders>
            <w:shd w:val="clear" w:color="auto" w:fill="auto"/>
            <w:noWrap/>
            <w:vAlign w:val="center"/>
            <w:hideMark/>
          </w:tcPr>
          <w:p w14:paraId="203D3521" w14:textId="77777777" w:rsidR="00DD42AA" w:rsidRPr="001B6CFE" w:rsidRDefault="00DD42AA" w:rsidP="00DD42AA">
            <w:pPr>
              <w:spacing w:after="0" w:line="240" w:lineRule="auto"/>
              <w:jc w:val="right"/>
              <w:rPr>
                <w:lang w:eastAsia="en-AU"/>
              </w:rPr>
            </w:pPr>
            <w:r w:rsidRPr="001B6CFE">
              <w:rPr>
                <w:lang w:eastAsia="en-AU"/>
              </w:rPr>
              <w:t>9.4</w:t>
            </w:r>
          </w:p>
        </w:tc>
        <w:tc>
          <w:tcPr>
            <w:tcW w:w="865" w:type="dxa"/>
            <w:gridSpan w:val="2"/>
            <w:tcBorders>
              <w:top w:val="nil"/>
              <w:left w:val="nil"/>
              <w:bottom w:val="nil"/>
              <w:right w:val="nil"/>
            </w:tcBorders>
            <w:shd w:val="clear" w:color="auto" w:fill="auto"/>
            <w:noWrap/>
            <w:vAlign w:val="center"/>
            <w:hideMark/>
          </w:tcPr>
          <w:p w14:paraId="672BF11A" w14:textId="77777777" w:rsidR="00DD42AA" w:rsidRPr="001B6CFE" w:rsidRDefault="00DD42AA" w:rsidP="00DD42AA">
            <w:pPr>
              <w:spacing w:after="0" w:line="240" w:lineRule="auto"/>
              <w:jc w:val="right"/>
              <w:rPr>
                <w:lang w:eastAsia="en-AU"/>
              </w:rPr>
            </w:pPr>
            <w:r w:rsidRPr="001B6CFE">
              <w:rPr>
                <w:lang w:eastAsia="en-AU"/>
              </w:rPr>
              <w:t>9.5</w:t>
            </w:r>
          </w:p>
        </w:tc>
        <w:tc>
          <w:tcPr>
            <w:tcW w:w="551" w:type="dxa"/>
            <w:gridSpan w:val="2"/>
            <w:tcBorders>
              <w:top w:val="nil"/>
              <w:left w:val="nil"/>
              <w:bottom w:val="nil"/>
              <w:right w:val="nil"/>
            </w:tcBorders>
            <w:shd w:val="clear" w:color="auto" w:fill="auto"/>
            <w:noWrap/>
            <w:vAlign w:val="bottom"/>
            <w:hideMark/>
          </w:tcPr>
          <w:p w14:paraId="1BCD628A" w14:textId="77777777" w:rsidR="00DD42AA" w:rsidRPr="001B6CFE" w:rsidRDefault="00DD42AA" w:rsidP="00DD42AA">
            <w:pPr>
              <w:spacing w:after="0" w:line="240" w:lineRule="auto"/>
              <w:rPr>
                <w:lang w:eastAsia="en-AU"/>
              </w:rPr>
            </w:pPr>
          </w:p>
        </w:tc>
      </w:tr>
      <w:tr w:rsidR="001207FA" w:rsidRPr="001B6CFE" w14:paraId="5E7CF5F7" w14:textId="77777777" w:rsidTr="0000039F">
        <w:trPr>
          <w:gridAfter w:val="1"/>
          <w:wAfter w:w="63" w:type="dxa"/>
          <w:trHeight w:val="300"/>
        </w:trPr>
        <w:tc>
          <w:tcPr>
            <w:tcW w:w="1003" w:type="dxa"/>
            <w:vMerge/>
            <w:tcBorders>
              <w:left w:val="nil"/>
              <w:bottom w:val="single" w:sz="4" w:space="0" w:color="auto"/>
              <w:right w:val="nil"/>
            </w:tcBorders>
            <w:vAlign w:val="center"/>
          </w:tcPr>
          <w:p w14:paraId="2B800DC3"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27F30B9" w14:textId="119177D8"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47CCD3F" w14:textId="77777777" w:rsidR="00DD42AA" w:rsidRPr="001B6CFE" w:rsidRDefault="00DD42AA" w:rsidP="00DD42AA">
            <w:pPr>
              <w:spacing w:after="0" w:line="240" w:lineRule="auto"/>
              <w:jc w:val="right"/>
              <w:rPr>
                <w:lang w:eastAsia="en-AU"/>
              </w:rPr>
            </w:pPr>
            <w:r w:rsidRPr="001B6CFE">
              <w:rPr>
                <w:lang w:eastAsia="en-AU"/>
              </w:rPr>
              <w:t>0.4</w:t>
            </w:r>
          </w:p>
        </w:tc>
        <w:tc>
          <w:tcPr>
            <w:tcW w:w="838" w:type="dxa"/>
            <w:gridSpan w:val="2"/>
            <w:tcBorders>
              <w:top w:val="nil"/>
              <w:left w:val="nil"/>
              <w:bottom w:val="single" w:sz="4" w:space="0" w:color="auto"/>
              <w:right w:val="nil"/>
            </w:tcBorders>
            <w:shd w:val="clear" w:color="auto" w:fill="auto"/>
            <w:noWrap/>
            <w:vAlign w:val="center"/>
            <w:hideMark/>
          </w:tcPr>
          <w:p w14:paraId="22DAD1E4" w14:textId="77777777" w:rsidR="00DD42AA" w:rsidRPr="001B6CFE" w:rsidRDefault="00DD42AA" w:rsidP="00DD42AA">
            <w:pPr>
              <w:spacing w:after="0" w:line="240" w:lineRule="auto"/>
              <w:jc w:val="right"/>
              <w:rPr>
                <w:lang w:eastAsia="en-AU"/>
              </w:rPr>
            </w:pPr>
            <w:r w:rsidRPr="001B6CFE">
              <w:rPr>
                <w:lang w:eastAsia="en-AU"/>
              </w:rPr>
              <w:t>0.5</w:t>
            </w:r>
          </w:p>
        </w:tc>
        <w:tc>
          <w:tcPr>
            <w:tcW w:w="732" w:type="dxa"/>
            <w:gridSpan w:val="2"/>
            <w:tcBorders>
              <w:top w:val="nil"/>
              <w:left w:val="nil"/>
              <w:bottom w:val="single" w:sz="4" w:space="0" w:color="auto"/>
              <w:right w:val="nil"/>
            </w:tcBorders>
            <w:shd w:val="clear" w:color="auto" w:fill="auto"/>
            <w:noWrap/>
            <w:vAlign w:val="center"/>
            <w:hideMark/>
          </w:tcPr>
          <w:p w14:paraId="3FB2E6CE" w14:textId="77777777" w:rsidR="00DD42AA" w:rsidRPr="001B6CFE" w:rsidRDefault="00DD42AA" w:rsidP="00DD42AA">
            <w:pPr>
              <w:spacing w:after="0" w:line="240" w:lineRule="auto"/>
              <w:jc w:val="right"/>
              <w:rPr>
                <w:lang w:eastAsia="en-AU"/>
              </w:rPr>
            </w:pPr>
            <w:r w:rsidRPr="001B6CFE">
              <w:rPr>
                <w:lang w:eastAsia="en-AU"/>
              </w:rPr>
              <w:t>0.6</w:t>
            </w:r>
          </w:p>
        </w:tc>
        <w:tc>
          <w:tcPr>
            <w:tcW w:w="909" w:type="dxa"/>
            <w:gridSpan w:val="2"/>
            <w:tcBorders>
              <w:top w:val="nil"/>
              <w:left w:val="nil"/>
              <w:bottom w:val="single" w:sz="4" w:space="0" w:color="auto"/>
              <w:right w:val="nil"/>
            </w:tcBorders>
            <w:shd w:val="clear" w:color="auto" w:fill="auto"/>
            <w:noWrap/>
            <w:vAlign w:val="center"/>
            <w:hideMark/>
          </w:tcPr>
          <w:p w14:paraId="4D4D318B"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257290FE"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7311E8A"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single" w:sz="4" w:space="0" w:color="auto"/>
              <w:right w:val="nil"/>
            </w:tcBorders>
            <w:shd w:val="clear" w:color="auto" w:fill="auto"/>
            <w:noWrap/>
            <w:vAlign w:val="center"/>
            <w:hideMark/>
          </w:tcPr>
          <w:p w14:paraId="726D6BCC" w14:textId="77777777" w:rsidR="00DD42AA" w:rsidRPr="001B6CFE" w:rsidRDefault="00DD42AA" w:rsidP="00DD42AA">
            <w:pPr>
              <w:spacing w:after="0" w:line="240" w:lineRule="auto"/>
              <w:jc w:val="right"/>
              <w:rPr>
                <w:lang w:eastAsia="en-AU"/>
              </w:rPr>
            </w:pPr>
            <w:r w:rsidRPr="001B6CFE">
              <w:rPr>
                <w:lang w:eastAsia="en-AU"/>
              </w:rPr>
              <w:t>61</w:t>
            </w:r>
          </w:p>
        </w:tc>
        <w:tc>
          <w:tcPr>
            <w:tcW w:w="791" w:type="dxa"/>
            <w:gridSpan w:val="2"/>
            <w:tcBorders>
              <w:top w:val="nil"/>
              <w:left w:val="nil"/>
              <w:bottom w:val="single" w:sz="4" w:space="0" w:color="auto"/>
              <w:right w:val="nil"/>
            </w:tcBorders>
            <w:shd w:val="clear" w:color="auto" w:fill="auto"/>
            <w:noWrap/>
            <w:vAlign w:val="center"/>
            <w:hideMark/>
          </w:tcPr>
          <w:p w14:paraId="6ACD5EE1"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63BDBB9F"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00D3B388" w14:textId="77777777" w:rsidR="00DD42AA" w:rsidRPr="001B6CFE" w:rsidRDefault="00DD42AA"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549B2A0B"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single" w:sz="4" w:space="0" w:color="auto"/>
              <w:right w:val="nil"/>
            </w:tcBorders>
            <w:shd w:val="clear" w:color="auto" w:fill="auto"/>
            <w:noWrap/>
            <w:vAlign w:val="center"/>
            <w:hideMark/>
          </w:tcPr>
          <w:p w14:paraId="5FA8C655" w14:textId="77777777" w:rsidR="00DD42AA" w:rsidRPr="001B6CFE" w:rsidRDefault="00DD42AA" w:rsidP="00DD42AA">
            <w:pPr>
              <w:spacing w:after="0" w:line="240" w:lineRule="auto"/>
              <w:jc w:val="right"/>
              <w:rPr>
                <w:lang w:eastAsia="en-AU"/>
              </w:rPr>
            </w:pPr>
            <w:r w:rsidRPr="001B6CFE">
              <w:rPr>
                <w:lang w:eastAsia="en-AU"/>
              </w:rPr>
              <w:t>11.3</w:t>
            </w:r>
          </w:p>
        </w:tc>
        <w:tc>
          <w:tcPr>
            <w:tcW w:w="774" w:type="dxa"/>
            <w:gridSpan w:val="2"/>
            <w:tcBorders>
              <w:top w:val="nil"/>
              <w:left w:val="nil"/>
              <w:bottom w:val="single" w:sz="4" w:space="0" w:color="auto"/>
              <w:right w:val="nil"/>
            </w:tcBorders>
            <w:shd w:val="clear" w:color="auto" w:fill="auto"/>
            <w:noWrap/>
            <w:vAlign w:val="center"/>
            <w:hideMark/>
          </w:tcPr>
          <w:p w14:paraId="68CD841E" w14:textId="77777777" w:rsidR="00DD42AA" w:rsidRPr="001B6CFE" w:rsidRDefault="00DD42AA" w:rsidP="00DD42AA">
            <w:pPr>
              <w:spacing w:after="0" w:line="240" w:lineRule="auto"/>
              <w:jc w:val="right"/>
              <w:rPr>
                <w:lang w:eastAsia="en-AU"/>
              </w:rPr>
            </w:pPr>
            <w:r w:rsidRPr="001B6CFE">
              <w:rPr>
                <w:lang w:eastAsia="en-AU"/>
              </w:rPr>
              <w:t>1.0</w:t>
            </w:r>
          </w:p>
        </w:tc>
        <w:tc>
          <w:tcPr>
            <w:tcW w:w="766" w:type="dxa"/>
            <w:gridSpan w:val="2"/>
            <w:tcBorders>
              <w:top w:val="nil"/>
              <w:left w:val="nil"/>
              <w:bottom w:val="single" w:sz="4" w:space="0" w:color="auto"/>
              <w:right w:val="nil"/>
            </w:tcBorders>
            <w:shd w:val="clear" w:color="auto" w:fill="auto"/>
            <w:noWrap/>
            <w:vAlign w:val="center"/>
            <w:hideMark/>
          </w:tcPr>
          <w:p w14:paraId="2F52598D" w14:textId="77777777" w:rsidR="00DD42AA" w:rsidRPr="001B6CFE" w:rsidRDefault="00DD42AA" w:rsidP="00DD42AA">
            <w:pPr>
              <w:spacing w:after="0" w:line="240" w:lineRule="auto"/>
              <w:jc w:val="right"/>
              <w:rPr>
                <w:lang w:eastAsia="en-AU"/>
              </w:rPr>
            </w:pPr>
            <w:r w:rsidRPr="001B6CFE">
              <w:rPr>
                <w:lang w:eastAsia="en-AU"/>
              </w:rPr>
              <w:t>1.3</w:t>
            </w:r>
          </w:p>
        </w:tc>
        <w:tc>
          <w:tcPr>
            <w:tcW w:w="865" w:type="dxa"/>
            <w:gridSpan w:val="2"/>
            <w:tcBorders>
              <w:top w:val="nil"/>
              <w:left w:val="nil"/>
              <w:bottom w:val="single" w:sz="4" w:space="0" w:color="auto"/>
              <w:right w:val="nil"/>
            </w:tcBorders>
            <w:shd w:val="clear" w:color="auto" w:fill="auto"/>
            <w:noWrap/>
            <w:vAlign w:val="center"/>
            <w:hideMark/>
          </w:tcPr>
          <w:p w14:paraId="05424A39" w14:textId="77777777" w:rsidR="00DD42AA" w:rsidRPr="001B6CFE" w:rsidRDefault="00DD42AA" w:rsidP="00DD42AA">
            <w:pPr>
              <w:spacing w:after="0" w:line="240" w:lineRule="auto"/>
              <w:jc w:val="right"/>
              <w:rPr>
                <w:lang w:eastAsia="en-AU"/>
              </w:rPr>
            </w:pPr>
            <w:r w:rsidRPr="001B6CFE">
              <w:rPr>
                <w:lang w:eastAsia="en-AU"/>
              </w:rPr>
              <w:t>1.4</w:t>
            </w:r>
          </w:p>
        </w:tc>
        <w:tc>
          <w:tcPr>
            <w:tcW w:w="551" w:type="dxa"/>
            <w:gridSpan w:val="2"/>
            <w:tcBorders>
              <w:top w:val="nil"/>
              <w:left w:val="nil"/>
              <w:bottom w:val="single" w:sz="4" w:space="0" w:color="auto"/>
              <w:right w:val="nil"/>
            </w:tcBorders>
            <w:shd w:val="clear" w:color="auto" w:fill="auto"/>
            <w:noWrap/>
            <w:vAlign w:val="bottom"/>
            <w:hideMark/>
          </w:tcPr>
          <w:p w14:paraId="5B261192" w14:textId="77777777" w:rsidR="00DD42AA" w:rsidRPr="001B6CFE" w:rsidRDefault="00DD42AA" w:rsidP="00DD42AA">
            <w:pPr>
              <w:spacing w:after="0" w:line="240" w:lineRule="auto"/>
              <w:rPr>
                <w:lang w:eastAsia="en-AU"/>
              </w:rPr>
            </w:pPr>
            <w:r w:rsidRPr="001B6CFE">
              <w:rPr>
                <w:lang w:eastAsia="en-AU"/>
              </w:rPr>
              <w:t>**</w:t>
            </w:r>
          </w:p>
        </w:tc>
      </w:tr>
    </w:tbl>
    <w:p w14:paraId="6DA801E4" w14:textId="7D382653" w:rsidR="00B77451" w:rsidRDefault="00B77451" w:rsidP="00DD42AA"/>
    <w:p w14:paraId="38D911B3" w14:textId="77777777" w:rsidR="00040E2D" w:rsidRDefault="00040E2D" w:rsidP="00DD42AA">
      <w:pPr>
        <w:sectPr w:rsidR="00040E2D" w:rsidSect="00B77451">
          <w:pgSz w:w="16838" w:h="11906" w:orient="landscape"/>
          <w:pgMar w:top="1440" w:right="1440" w:bottom="1440" w:left="1440" w:header="709" w:footer="709" w:gutter="0"/>
          <w:cols w:space="708"/>
          <w:docGrid w:linePitch="360"/>
        </w:sectPr>
      </w:pPr>
    </w:p>
    <w:p w14:paraId="05D06208" w14:textId="77777777" w:rsidR="002C772D" w:rsidRPr="002C772D" w:rsidRDefault="00040E2D" w:rsidP="00DD42AA">
      <w:pPr>
        <w:rPr>
          <w:b/>
        </w:rPr>
      </w:pPr>
      <w:r w:rsidRPr="002C772D">
        <w:rPr>
          <w:b/>
        </w:rPr>
        <w:lastRenderedPageBreak/>
        <w:t xml:space="preserve">Appendix C. </w:t>
      </w:r>
      <w:r w:rsidR="002C772D" w:rsidRPr="002C772D">
        <w:rPr>
          <w:b/>
        </w:rPr>
        <w:t xml:space="preserve">Identification of peaks in accelerometery data from the harness group. </w:t>
      </w:r>
    </w:p>
    <w:p w14:paraId="6E233BA8" w14:textId="3DAF7D5C" w:rsidR="007F242A" w:rsidRPr="00B77451" w:rsidRDefault="00040E2D" w:rsidP="00DD42AA">
      <w:r>
        <w:rPr>
          <w:noProof/>
          <w:lang w:eastAsia="en-AU"/>
        </w:rPr>
        <w:drawing>
          <wp:inline distT="0" distB="0" distL="0" distR="0" wp14:anchorId="01EB0333" wp14:editId="2AC96386">
            <wp:extent cx="5731510" cy="30410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_plotX.tiff"/>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6E2024F0" wp14:editId="34E065D9">
            <wp:extent cx="5731510" cy="30410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_plotZ.tiff"/>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27FD8B0F" wp14:editId="791D3977">
            <wp:extent cx="5731510" cy="3041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_plotXZ.tiff"/>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sectPr w:rsidR="007F242A" w:rsidRPr="00B77451" w:rsidSect="00040E2D">
      <w:pgSz w:w="11906" w:h="16838"/>
      <w:pgMar w:top="567" w:right="1440" w:bottom="993"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b Harcourt" w:date="2017-03-23T17:30:00Z" w:initials="RH">
    <w:p w14:paraId="6C581DAC" w14:textId="77777777" w:rsidR="00464677" w:rsidRPr="00125A51" w:rsidRDefault="00464677" w:rsidP="00125A51">
      <w:pPr>
        <w:rPr>
          <w:rFonts w:ascii="Times" w:eastAsia="Times New Roman" w:hAnsi="Times"/>
          <w:sz w:val="20"/>
          <w:szCs w:val="20"/>
        </w:rPr>
      </w:pPr>
      <w:r>
        <w:rPr>
          <w:rStyle w:val="CommentReference"/>
        </w:rPr>
        <w:annotationRef/>
      </w:r>
      <w:proofErr w:type="spellStart"/>
      <w:r w:rsidRPr="00125A51">
        <w:rPr>
          <w:rFonts w:ascii="Arial" w:eastAsia="Times New Roman" w:hAnsi="Arial" w:cs="Arial"/>
          <w:color w:val="222222"/>
          <w:sz w:val="20"/>
          <w:szCs w:val="20"/>
          <w:shd w:val="clear" w:color="auto" w:fill="FFFFFF"/>
        </w:rPr>
        <w:t>Feldkamp</w:t>
      </w:r>
      <w:proofErr w:type="spellEnd"/>
      <w:r w:rsidRPr="00125A51">
        <w:rPr>
          <w:rFonts w:ascii="Arial" w:eastAsia="Times New Roman" w:hAnsi="Arial" w:cs="Arial"/>
          <w:color w:val="222222"/>
          <w:sz w:val="20"/>
          <w:szCs w:val="20"/>
          <w:shd w:val="clear" w:color="auto" w:fill="FFFFFF"/>
        </w:rPr>
        <w:t xml:space="preserve">, S. D. (1987). </w:t>
      </w:r>
      <w:proofErr w:type="spellStart"/>
      <w:r w:rsidRPr="00125A51">
        <w:rPr>
          <w:rFonts w:ascii="Arial" w:eastAsia="Times New Roman" w:hAnsi="Arial" w:cs="Arial"/>
          <w:color w:val="222222"/>
          <w:sz w:val="20"/>
          <w:szCs w:val="20"/>
          <w:shd w:val="clear" w:color="auto" w:fill="FFFFFF"/>
        </w:rPr>
        <w:t>Foreflipper</w:t>
      </w:r>
      <w:proofErr w:type="spellEnd"/>
      <w:r w:rsidRPr="00125A51">
        <w:rPr>
          <w:rFonts w:ascii="Arial" w:eastAsia="Times New Roman" w:hAnsi="Arial" w:cs="Arial"/>
          <w:color w:val="222222"/>
          <w:sz w:val="20"/>
          <w:szCs w:val="20"/>
          <w:shd w:val="clear" w:color="auto" w:fill="FFFFFF"/>
        </w:rPr>
        <w:t xml:space="preserve"> propulsion in the California sea lion, </w:t>
      </w:r>
      <w:proofErr w:type="spellStart"/>
      <w:r w:rsidRPr="00125A51">
        <w:rPr>
          <w:rFonts w:ascii="Arial" w:eastAsia="Times New Roman" w:hAnsi="Arial" w:cs="Arial"/>
          <w:color w:val="222222"/>
          <w:sz w:val="20"/>
          <w:szCs w:val="20"/>
          <w:shd w:val="clear" w:color="auto" w:fill="FFFFFF"/>
        </w:rPr>
        <w:t>Zalophus</w:t>
      </w:r>
      <w:proofErr w:type="spellEnd"/>
      <w:r w:rsidRPr="00125A51">
        <w:rPr>
          <w:rFonts w:ascii="Arial" w:eastAsia="Times New Roman" w:hAnsi="Arial" w:cs="Arial"/>
          <w:color w:val="222222"/>
          <w:sz w:val="20"/>
          <w:szCs w:val="20"/>
          <w:shd w:val="clear" w:color="auto" w:fill="FFFFFF"/>
        </w:rPr>
        <w:t xml:space="preserve"> </w:t>
      </w:r>
      <w:proofErr w:type="spellStart"/>
      <w:r w:rsidRPr="00125A51">
        <w:rPr>
          <w:rFonts w:ascii="Arial" w:eastAsia="Times New Roman" w:hAnsi="Arial" w:cs="Arial"/>
          <w:color w:val="222222"/>
          <w:sz w:val="20"/>
          <w:szCs w:val="20"/>
          <w:shd w:val="clear" w:color="auto" w:fill="FFFFFF"/>
        </w:rPr>
        <w:t>californianus</w:t>
      </w:r>
      <w:proofErr w:type="spellEnd"/>
      <w:r w:rsidRPr="00125A51">
        <w:rPr>
          <w:rFonts w:ascii="Arial" w:eastAsia="Times New Roman" w:hAnsi="Arial" w:cs="Arial"/>
          <w:color w:val="222222"/>
          <w:sz w:val="20"/>
          <w:szCs w:val="20"/>
          <w:shd w:val="clear" w:color="auto" w:fill="FFFFFF"/>
        </w:rPr>
        <w:t>. </w:t>
      </w:r>
      <w:r w:rsidRPr="00125A51">
        <w:rPr>
          <w:rFonts w:ascii="Arial" w:eastAsia="Times New Roman" w:hAnsi="Arial" w:cs="Arial"/>
          <w:i/>
          <w:iCs/>
          <w:color w:val="222222"/>
          <w:sz w:val="20"/>
          <w:szCs w:val="20"/>
          <w:shd w:val="clear" w:color="auto" w:fill="FFFFFF"/>
        </w:rPr>
        <w:t>Journal of Zoology</w:t>
      </w:r>
      <w:r w:rsidRPr="00125A51">
        <w:rPr>
          <w:rFonts w:ascii="Arial" w:eastAsia="Times New Roman" w:hAnsi="Arial" w:cs="Arial"/>
          <w:color w:val="222222"/>
          <w:sz w:val="20"/>
          <w:szCs w:val="20"/>
          <w:shd w:val="clear" w:color="auto" w:fill="FFFFFF"/>
        </w:rPr>
        <w:t>, </w:t>
      </w:r>
      <w:r w:rsidRPr="00125A51">
        <w:rPr>
          <w:rFonts w:ascii="Arial" w:eastAsia="Times New Roman" w:hAnsi="Arial" w:cs="Arial"/>
          <w:i/>
          <w:iCs/>
          <w:color w:val="222222"/>
          <w:sz w:val="20"/>
          <w:szCs w:val="20"/>
          <w:shd w:val="clear" w:color="auto" w:fill="FFFFFF"/>
        </w:rPr>
        <w:t>212</w:t>
      </w:r>
      <w:r w:rsidRPr="00125A51">
        <w:rPr>
          <w:rFonts w:ascii="Arial" w:eastAsia="Times New Roman" w:hAnsi="Arial" w:cs="Arial"/>
          <w:color w:val="222222"/>
          <w:sz w:val="20"/>
          <w:szCs w:val="20"/>
          <w:shd w:val="clear" w:color="auto" w:fill="FFFFFF"/>
        </w:rPr>
        <w:t>(1), 43-57.</w:t>
      </w:r>
    </w:p>
    <w:p w14:paraId="30DA8D29" w14:textId="4B6634F6" w:rsidR="00464677" w:rsidRDefault="00464677">
      <w:pPr>
        <w:pStyle w:val="CommentText"/>
      </w:pPr>
    </w:p>
  </w:comment>
  <w:comment w:id="1" w:author="Rob Harcourt" w:date="2017-03-23T17:31:00Z" w:initials="RH">
    <w:p w14:paraId="1EB361EC" w14:textId="77777777" w:rsidR="00464677" w:rsidRPr="00125A51" w:rsidRDefault="00464677" w:rsidP="00125A51">
      <w:pPr>
        <w:rPr>
          <w:rFonts w:ascii="Times" w:eastAsia="Times New Roman" w:hAnsi="Times"/>
          <w:sz w:val="20"/>
          <w:szCs w:val="20"/>
        </w:rPr>
      </w:pPr>
      <w:r>
        <w:rPr>
          <w:rStyle w:val="CommentReference"/>
        </w:rPr>
        <w:annotationRef/>
      </w:r>
      <w:r w:rsidRPr="00125A51">
        <w:rPr>
          <w:rFonts w:ascii="Arial" w:eastAsia="Times New Roman" w:hAnsi="Arial" w:cs="Arial"/>
          <w:color w:val="222222"/>
          <w:sz w:val="20"/>
          <w:szCs w:val="20"/>
          <w:shd w:val="clear" w:color="auto" w:fill="FFFFFF"/>
        </w:rPr>
        <w:t xml:space="preserve">Gallon, S. L., Sparling, C. E., Georges, J. Y., Fedak, M. A., </w:t>
      </w:r>
      <w:proofErr w:type="spellStart"/>
      <w:r w:rsidRPr="00125A51">
        <w:rPr>
          <w:rFonts w:ascii="Arial" w:eastAsia="Times New Roman" w:hAnsi="Arial" w:cs="Arial"/>
          <w:color w:val="222222"/>
          <w:sz w:val="20"/>
          <w:szCs w:val="20"/>
          <w:shd w:val="clear" w:color="auto" w:fill="FFFFFF"/>
        </w:rPr>
        <w:t>Biuw</w:t>
      </w:r>
      <w:proofErr w:type="spellEnd"/>
      <w:r w:rsidRPr="00125A51">
        <w:rPr>
          <w:rFonts w:ascii="Arial" w:eastAsia="Times New Roman" w:hAnsi="Arial" w:cs="Arial"/>
          <w:color w:val="222222"/>
          <w:sz w:val="20"/>
          <w:szCs w:val="20"/>
          <w:shd w:val="clear" w:color="auto" w:fill="FFFFFF"/>
        </w:rPr>
        <w:t>, M., &amp; Thompson, D. (2007). How fast does a seal swim? Variations in swimming behaviour under differing foraging conditions. </w:t>
      </w:r>
      <w:r w:rsidRPr="00125A51">
        <w:rPr>
          <w:rFonts w:ascii="Arial" w:eastAsia="Times New Roman" w:hAnsi="Arial" w:cs="Arial"/>
          <w:i/>
          <w:iCs/>
          <w:color w:val="222222"/>
          <w:sz w:val="20"/>
          <w:szCs w:val="20"/>
          <w:shd w:val="clear" w:color="auto" w:fill="FFFFFF"/>
        </w:rPr>
        <w:t>Journal of Experimental Biology</w:t>
      </w:r>
      <w:r w:rsidRPr="00125A51">
        <w:rPr>
          <w:rFonts w:ascii="Arial" w:eastAsia="Times New Roman" w:hAnsi="Arial" w:cs="Arial"/>
          <w:color w:val="222222"/>
          <w:sz w:val="20"/>
          <w:szCs w:val="20"/>
          <w:shd w:val="clear" w:color="auto" w:fill="FFFFFF"/>
        </w:rPr>
        <w:t>, </w:t>
      </w:r>
      <w:r w:rsidRPr="00125A51">
        <w:rPr>
          <w:rFonts w:ascii="Arial" w:eastAsia="Times New Roman" w:hAnsi="Arial" w:cs="Arial"/>
          <w:i/>
          <w:iCs/>
          <w:color w:val="222222"/>
          <w:sz w:val="20"/>
          <w:szCs w:val="20"/>
          <w:shd w:val="clear" w:color="auto" w:fill="FFFFFF"/>
        </w:rPr>
        <w:t>210</w:t>
      </w:r>
      <w:r w:rsidRPr="00125A51">
        <w:rPr>
          <w:rFonts w:ascii="Arial" w:eastAsia="Times New Roman" w:hAnsi="Arial" w:cs="Arial"/>
          <w:color w:val="222222"/>
          <w:sz w:val="20"/>
          <w:szCs w:val="20"/>
          <w:shd w:val="clear" w:color="auto" w:fill="FFFFFF"/>
        </w:rPr>
        <w:t>(18), 3285-3294.</w:t>
      </w:r>
    </w:p>
    <w:p w14:paraId="51CA07AA" w14:textId="4E94E80A" w:rsidR="00464677" w:rsidRDefault="00464677">
      <w:pPr>
        <w:pStyle w:val="CommentText"/>
      </w:pPr>
    </w:p>
  </w:comment>
  <w:comment w:id="2" w:author="Rob Harcourt" w:date="2017-03-23T17:32:00Z" w:initials="RH">
    <w:p w14:paraId="3583B67D" w14:textId="77777777" w:rsidR="00464677" w:rsidRPr="00EA701E" w:rsidRDefault="00464677" w:rsidP="00EA701E">
      <w:pPr>
        <w:rPr>
          <w:rFonts w:ascii="Times" w:eastAsia="Times New Roman" w:hAnsi="Times"/>
          <w:sz w:val="20"/>
          <w:szCs w:val="20"/>
        </w:rPr>
      </w:pPr>
      <w:r>
        <w:rPr>
          <w:rStyle w:val="CommentReference"/>
        </w:rPr>
        <w:annotationRef/>
      </w:r>
      <w:r w:rsidRPr="00EA701E">
        <w:rPr>
          <w:rFonts w:ascii="Arial" w:eastAsia="Times New Roman" w:hAnsi="Arial" w:cs="Arial"/>
          <w:color w:val="222222"/>
          <w:sz w:val="20"/>
          <w:szCs w:val="20"/>
          <w:shd w:val="clear" w:color="auto" w:fill="FFFFFF"/>
        </w:rPr>
        <w:t xml:space="preserve">Williams, T. M., </w:t>
      </w:r>
      <w:proofErr w:type="spellStart"/>
      <w:r w:rsidRPr="00EA701E">
        <w:rPr>
          <w:rFonts w:ascii="Arial" w:eastAsia="Times New Roman" w:hAnsi="Arial" w:cs="Arial"/>
          <w:color w:val="222222"/>
          <w:sz w:val="20"/>
          <w:szCs w:val="20"/>
          <w:shd w:val="clear" w:color="auto" w:fill="FFFFFF"/>
        </w:rPr>
        <w:t>Fuiman</w:t>
      </w:r>
      <w:proofErr w:type="spellEnd"/>
      <w:r w:rsidRPr="00EA701E">
        <w:rPr>
          <w:rFonts w:ascii="Arial" w:eastAsia="Times New Roman" w:hAnsi="Arial" w:cs="Arial"/>
          <w:color w:val="222222"/>
          <w:sz w:val="20"/>
          <w:szCs w:val="20"/>
          <w:shd w:val="clear" w:color="auto" w:fill="FFFFFF"/>
        </w:rPr>
        <w:t xml:space="preserve">, L. A., Horning, M., &amp; Davis, R. W. (2004). The cost of foraging by a marine predator, the Weddell </w:t>
      </w:r>
      <w:proofErr w:type="spellStart"/>
      <w:r w:rsidRPr="00EA701E">
        <w:rPr>
          <w:rFonts w:ascii="Arial" w:eastAsia="Times New Roman" w:hAnsi="Arial" w:cs="Arial"/>
          <w:color w:val="222222"/>
          <w:sz w:val="20"/>
          <w:szCs w:val="20"/>
          <w:shd w:val="clear" w:color="auto" w:fill="FFFFFF"/>
        </w:rPr>
        <w:t>seal</w:t>
      </w:r>
      <w:proofErr w:type="spellEnd"/>
      <w:r w:rsidRPr="00EA701E">
        <w:rPr>
          <w:rFonts w:ascii="Arial" w:eastAsia="Times New Roman" w:hAnsi="Arial" w:cs="Arial"/>
          <w:color w:val="222222"/>
          <w:sz w:val="20"/>
          <w:szCs w:val="20"/>
          <w:shd w:val="clear" w:color="auto" w:fill="FFFFFF"/>
        </w:rPr>
        <w:t xml:space="preserve"> </w:t>
      </w:r>
      <w:proofErr w:type="spellStart"/>
      <w:r w:rsidRPr="00EA701E">
        <w:rPr>
          <w:rFonts w:ascii="Arial" w:eastAsia="Times New Roman" w:hAnsi="Arial" w:cs="Arial"/>
          <w:color w:val="222222"/>
          <w:sz w:val="20"/>
          <w:szCs w:val="20"/>
          <w:shd w:val="clear" w:color="auto" w:fill="FFFFFF"/>
        </w:rPr>
        <w:t>Leptonychotes</w:t>
      </w:r>
      <w:proofErr w:type="spellEnd"/>
      <w:r w:rsidRPr="00EA701E">
        <w:rPr>
          <w:rFonts w:ascii="Arial" w:eastAsia="Times New Roman" w:hAnsi="Arial" w:cs="Arial"/>
          <w:color w:val="222222"/>
          <w:sz w:val="20"/>
          <w:szCs w:val="20"/>
          <w:shd w:val="clear" w:color="auto" w:fill="FFFFFF"/>
        </w:rPr>
        <w:t xml:space="preserve"> </w:t>
      </w:r>
      <w:proofErr w:type="spellStart"/>
      <w:r w:rsidRPr="00EA701E">
        <w:rPr>
          <w:rFonts w:ascii="Arial" w:eastAsia="Times New Roman" w:hAnsi="Arial" w:cs="Arial"/>
          <w:color w:val="222222"/>
          <w:sz w:val="20"/>
          <w:szCs w:val="20"/>
          <w:shd w:val="clear" w:color="auto" w:fill="FFFFFF"/>
        </w:rPr>
        <w:t>weddellii</w:t>
      </w:r>
      <w:proofErr w:type="spellEnd"/>
      <w:r w:rsidRPr="00EA701E">
        <w:rPr>
          <w:rFonts w:ascii="Arial" w:eastAsia="Times New Roman" w:hAnsi="Arial" w:cs="Arial"/>
          <w:color w:val="222222"/>
          <w:sz w:val="20"/>
          <w:szCs w:val="20"/>
          <w:shd w:val="clear" w:color="auto" w:fill="FFFFFF"/>
        </w:rPr>
        <w:t>: pricing by the stroke. </w:t>
      </w:r>
      <w:r w:rsidRPr="00EA701E">
        <w:rPr>
          <w:rFonts w:ascii="Arial" w:eastAsia="Times New Roman" w:hAnsi="Arial" w:cs="Arial"/>
          <w:i/>
          <w:iCs/>
          <w:color w:val="222222"/>
          <w:sz w:val="20"/>
          <w:szCs w:val="20"/>
          <w:shd w:val="clear" w:color="auto" w:fill="FFFFFF"/>
        </w:rPr>
        <w:t>Journal of Experimental Biology</w:t>
      </w:r>
      <w:r w:rsidRPr="00EA701E">
        <w:rPr>
          <w:rFonts w:ascii="Arial" w:eastAsia="Times New Roman" w:hAnsi="Arial" w:cs="Arial"/>
          <w:color w:val="222222"/>
          <w:sz w:val="20"/>
          <w:szCs w:val="20"/>
          <w:shd w:val="clear" w:color="auto" w:fill="FFFFFF"/>
        </w:rPr>
        <w:t>, </w:t>
      </w:r>
      <w:r w:rsidRPr="00EA701E">
        <w:rPr>
          <w:rFonts w:ascii="Arial" w:eastAsia="Times New Roman" w:hAnsi="Arial" w:cs="Arial"/>
          <w:i/>
          <w:iCs/>
          <w:color w:val="222222"/>
          <w:sz w:val="20"/>
          <w:szCs w:val="20"/>
          <w:shd w:val="clear" w:color="auto" w:fill="FFFFFF"/>
        </w:rPr>
        <w:t>207</w:t>
      </w:r>
      <w:r w:rsidRPr="00EA701E">
        <w:rPr>
          <w:rFonts w:ascii="Arial" w:eastAsia="Times New Roman" w:hAnsi="Arial" w:cs="Arial"/>
          <w:color w:val="222222"/>
          <w:sz w:val="20"/>
          <w:szCs w:val="20"/>
          <w:shd w:val="clear" w:color="auto" w:fill="FFFFFF"/>
        </w:rPr>
        <w:t>(6), 973-982.</w:t>
      </w:r>
    </w:p>
    <w:p w14:paraId="6104D091" w14:textId="10C22591" w:rsidR="00464677" w:rsidRDefault="00464677">
      <w:pPr>
        <w:pStyle w:val="CommentText"/>
      </w:pPr>
    </w:p>
  </w:comment>
  <w:comment w:id="53" w:author="Rob Harcourt" w:date="2017-03-23T17:44:00Z" w:initials="RH">
    <w:p w14:paraId="51458913" w14:textId="77777777" w:rsidR="00464677" w:rsidRPr="00F357CD" w:rsidRDefault="00464677" w:rsidP="00F357CD">
      <w:pPr>
        <w:rPr>
          <w:rFonts w:ascii="Times" w:eastAsia="Times New Roman" w:hAnsi="Times"/>
          <w:sz w:val="20"/>
          <w:szCs w:val="20"/>
        </w:rPr>
      </w:pPr>
      <w:r>
        <w:rPr>
          <w:rStyle w:val="CommentReference"/>
        </w:rPr>
        <w:annotationRef/>
      </w:r>
      <w:proofErr w:type="spellStart"/>
      <w:r w:rsidRPr="00F357CD">
        <w:rPr>
          <w:rFonts w:ascii="Arial" w:eastAsia="Times New Roman" w:hAnsi="Arial" w:cs="Arial"/>
          <w:color w:val="222222"/>
          <w:sz w:val="20"/>
          <w:szCs w:val="20"/>
          <w:shd w:val="clear" w:color="auto" w:fill="FFFFFF"/>
        </w:rPr>
        <w:t>Broell</w:t>
      </w:r>
      <w:proofErr w:type="spellEnd"/>
      <w:r w:rsidRPr="00F357CD">
        <w:rPr>
          <w:rFonts w:ascii="Arial" w:eastAsia="Times New Roman" w:hAnsi="Arial" w:cs="Arial"/>
          <w:color w:val="222222"/>
          <w:sz w:val="20"/>
          <w:szCs w:val="20"/>
          <w:shd w:val="clear" w:color="auto" w:fill="FFFFFF"/>
        </w:rPr>
        <w:t xml:space="preserve">, F., Noda, T., Wright, S., Domenici, P., </w:t>
      </w:r>
      <w:proofErr w:type="spellStart"/>
      <w:r w:rsidRPr="00F357CD">
        <w:rPr>
          <w:rFonts w:ascii="Arial" w:eastAsia="Times New Roman" w:hAnsi="Arial" w:cs="Arial"/>
          <w:color w:val="222222"/>
          <w:sz w:val="20"/>
          <w:szCs w:val="20"/>
          <w:shd w:val="clear" w:color="auto" w:fill="FFFFFF"/>
        </w:rPr>
        <w:t>Steffensen</w:t>
      </w:r>
      <w:proofErr w:type="spellEnd"/>
      <w:r w:rsidRPr="00F357CD">
        <w:rPr>
          <w:rFonts w:ascii="Arial" w:eastAsia="Times New Roman" w:hAnsi="Arial" w:cs="Arial"/>
          <w:color w:val="222222"/>
          <w:sz w:val="20"/>
          <w:szCs w:val="20"/>
          <w:shd w:val="clear" w:color="auto" w:fill="FFFFFF"/>
        </w:rPr>
        <w:t xml:space="preserve">, J. F., </w:t>
      </w:r>
      <w:proofErr w:type="spellStart"/>
      <w:r w:rsidRPr="00F357CD">
        <w:rPr>
          <w:rFonts w:ascii="Arial" w:eastAsia="Times New Roman" w:hAnsi="Arial" w:cs="Arial"/>
          <w:color w:val="222222"/>
          <w:sz w:val="20"/>
          <w:szCs w:val="20"/>
          <w:shd w:val="clear" w:color="auto" w:fill="FFFFFF"/>
        </w:rPr>
        <w:t>Auclair</w:t>
      </w:r>
      <w:proofErr w:type="spellEnd"/>
      <w:r w:rsidRPr="00F357CD">
        <w:rPr>
          <w:rFonts w:ascii="Arial" w:eastAsia="Times New Roman" w:hAnsi="Arial" w:cs="Arial"/>
          <w:color w:val="222222"/>
          <w:sz w:val="20"/>
          <w:szCs w:val="20"/>
          <w:shd w:val="clear" w:color="auto" w:fill="FFFFFF"/>
        </w:rPr>
        <w:t>, J. P., &amp; Taggart, C. T. (2013). Accelerometer tags: detecting and identifying activities in fish and the effect of sampling frequency. </w:t>
      </w:r>
      <w:r w:rsidRPr="00F357CD">
        <w:rPr>
          <w:rFonts w:ascii="Arial" w:eastAsia="Times New Roman" w:hAnsi="Arial" w:cs="Arial"/>
          <w:i/>
          <w:iCs/>
          <w:color w:val="222222"/>
          <w:sz w:val="20"/>
          <w:szCs w:val="20"/>
          <w:shd w:val="clear" w:color="auto" w:fill="FFFFFF"/>
        </w:rPr>
        <w:t>Journal of Experimental Biology</w:t>
      </w:r>
      <w:r w:rsidRPr="00F357CD">
        <w:rPr>
          <w:rFonts w:ascii="Arial" w:eastAsia="Times New Roman" w:hAnsi="Arial" w:cs="Arial"/>
          <w:color w:val="222222"/>
          <w:sz w:val="20"/>
          <w:szCs w:val="20"/>
          <w:shd w:val="clear" w:color="auto" w:fill="FFFFFF"/>
        </w:rPr>
        <w:t>, </w:t>
      </w:r>
      <w:r w:rsidRPr="00F357CD">
        <w:rPr>
          <w:rFonts w:ascii="Arial" w:eastAsia="Times New Roman" w:hAnsi="Arial" w:cs="Arial"/>
          <w:i/>
          <w:iCs/>
          <w:color w:val="222222"/>
          <w:sz w:val="20"/>
          <w:szCs w:val="20"/>
          <w:shd w:val="clear" w:color="auto" w:fill="FFFFFF"/>
        </w:rPr>
        <w:t>216</w:t>
      </w:r>
      <w:r w:rsidRPr="00F357CD">
        <w:rPr>
          <w:rFonts w:ascii="Arial" w:eastAsia="Times New Roman" w:hAnsi="Arial" w:cs="Arial"/>
          <w:color w:val="222222"/>
          <w:sz w:val="20"/>
          <w:szCs w:val="20"/>
          <w:shd w:val="clear" w:color="auto" w:fill="FFFFFF"/>
        </w:rPr>
        <w:t>(7), 1255-1264.</w:t>
      </w:r>
    </w:p>
    <w:p w14:paraId="57A39C37" w14:textId="3AACD1C2" w:rsidR="00464677" w:rsidRDefault="00464677">
      <w:pPr>
        <w:pStyle w:val="CommentText"/>
      </w:pPr>
    </w:p>
  </w:comment>
  <w:comment w:id="57" w:author="Rob Harcourt" w:date="2017-03-23T17:42:00Z" w:initials="RH">
    <w:p w14:paraId="2F888097" w14:textId="77777777" w:rsidR="00464677" w:rsidRPr="00634C58" w:rsidRDefault="00464677" w:rsidP="00634C58">
      <w:pPr>
        <w:rPr>
          <w:rFonts w:ascii="Times" w:eastAsia="Times New Roman" w:hAnsi="Times"/>
          <w:sz w:val="20"/>
          <w:szCs w:val="20"/>
        </w:rPr>
      </w:pPr>
      <w:r>
        <w:rPr>
          <w:rStyle w:val="CommentReference"/>
        </w:rPr>
        <w:annotationRef/>
      </w:r>
      <w:proofErr w:type="spellStart"/>
      <w:r w:rsidRPr="00634C58">
        <w:rPr>
          <w:rFonts w:ascii="Arial" w:eastAsia="Times New Roman" w:hAnsi="Arial" w:cs="Arial"/>
          <w:color w:val="222222"/>
          <w:sz w:val="20"/>
          <w:szCs w:val="20"/>
          <w:shd w:val="clear" w:color="auto" w:fill="FFFFFF"/>
        </w:rPr>
        <w:t>Gleiss</w:t>
      </w:r>
      <w:proofErr w:type="spellEnd"/>
      <w:r w:rsidRPr="00634C58">
        <w:rPr>
          <w:rFonts w:ascii="Arial" w:eastAsia="Times New Roman" w:hAnsi="Arial" w:cs="Arial"/>
          <w:color w:val="222222"/>
          <w:sz w:val="20"/>
          <w:szCs w:val="20"/>
          <w:shd w:val="clear" w:color="auto" w:fill="FFFFFF"/>
        </w:rPr>
        <w:t>, A. C., Gruber, S. H., &amp; Wilson, R. P. (2009). Multi-channel data-logging: towards determination of behaviour and metabolic rate in free-swimming sharks. In </w:t>
      </w:r>
      <w:r w:rsidRPr="00634C58">
        <w:rPr>
          <w:rFonts w:ascii="Arial" w:eastAsia="Times New Roman" w:hAnsi="Arial" w:cs="Arial"/>
          <w:i/>
          <w:iCs/>
          <w:color w:val="222222"/>
          <w:sz w:val="20"/>
          <w:szCs w:val="20"/>
          <w:shd w:val="clear" w:color="auto" w:fill="FFFFFF"/>
        </w:rPr>
        <w:t>Tagging and tracking of marine animals with electronic devices</w:t>
      </w:r>
      <w:r w:rsidRPr="00634C58">
        <w:rPr>
          <w:rFonts w:ascii="Arial" w:eastAsia="Times New Roman" w:hAnsi="Arial" w:cs="Arial"/>
          <w:color w:val="222222"/>
          <w:sz w:val="20"/>
          <w:szCs w:val="20"/>
          <w:shd w:val="clear" w:color="auto" w:fill="FFFFFF"/>
        </w:rPr>
        <w:t> (pp. 211-228). Springer Netherlands.</w:t>
      </w:r>
    </w:p>
    <w:p w14:paraId="33E84D85" w14:textId="71F2BE75" w:rsidR="00464677" w:rsidRDefault="00464677">
      <w:pPr>
        <w:pStyle w:val="CommentText"/>
      </w:pPr>
    </w:p>
  </w:comment>
  <w:comment w:id="58" w:author="Rob Harcourt" w:date="2017-03-23T17:45:00Z" w:initials="RH">
    <w:p w14:paraId="202BB306" w14:textId="196AB5E4" w:rsidR="00464677" w:rsidRDefault="00464677">
      <w:pPr>
        <w:pStyle w:val="CommentText"/>
      </w:pPr>
      <w:r>
        <w:rPr>
          <w:rStyle w:val="CommentReference"/>
        </w:rPr>
        <w:annotationRef/>
      </w:r>
      <w:proofErr w:type="spellStart"/>
      <w:r>
        <w:t>repetitve</w:t>
      </w:r>
      <w:proofErr w:type="spellEnd"/>
    </w:p>
  </w:comment>
  <w:comment w:id="92" w:author="monique hides" w:date="2016-11-24T14:33:00Z" w:initials="mh">
    <w:p w14:paraId="385A0BDC" w14:textId="022A9B8C" w:rsidR="00464677" w:rsidRDefault="00464677" w:rsidP="00DD42AA">
      <w:pPr>
        <w:pStyle w:val="CommentText"/>
      </w:pPr>
      <w:r>
        <w:rPr>
          <w:rStyle w:val="CommentReference"/>
        </w:rPr>
        <w:annotationRef/>
      </w:r>
      <w:r>
        <w:rPr>
          <w:shd w:val="clear" w:color="auto" w:fill="FFFFFF"/>
        </w:rPr>
        <w:t>Line 126-128: The different ways of attachment, the different species, and the different locations on the</w:t>
      </w:r>
      <w:r>
        <w:rPr>
          <w:rStyle w:val="apple-converted-space"/>
          <w:rFonts w:ascii="Segoe UI" w:hAnsi="Segoe UI" w:cs="Segoe UI"/>
          <w:color w:val="212121"/>
          <w:shd w:val="clear" w:color="auto" w:fill="FFFFFF"/>
        </w:rPr>
        <w:t> </w:t>
      </w:r>
      <w:r>
        <w:rPr>
          <w:shd w:val="clear" w:color="auto" w:fill="FFFFFF"/>
        </w:rPr>
        <w:t>body all help increase the variation. This is mentioned below but I cannot find if this was important?</w:t>
      </w:r>
      <w:r>
        <w:br/>
      </w:r>
    </w:p>
  </w:comment>
  <w:comment w:id="93" w:author="monique hides" w:date="2016-11-24T14:33:00Z" w:initials="mh">
    <w:p w14:paraId="152257BA" w14:textId="0AE95244" w:rsidR="00464677" w:rsidRDefault="00464677" w:rsidP="00DD42AA">
      <w:pPr>
        <w:pStyle w:val="CommentText"/>
      </w:pPr>
      <w:r>
        <w:rPr>
          <w:rStyle w:val="CommentReference"/>
        </w:rPr>
        <w:annotationRef/>
      </w:r>
      <w:r>
        <w:t>Test if any of these parameters are important.</w:t>
      </w:r>
    </w:p>
  </w:comment>
  <w:comment w:id="94" w:author="monique hides" w:date="2016-12-13T14:52:00Z" w:initials="mh">
    <w:p w14:paraId="17B33B0E" w14:textId="4BBE05B2" w:rsidR="00464677" w:rsidRDefault="00464677" w:rsidP="00DD42AA">
      <w:pPr>
        <w:pStyle w:val="CommentText"/>
      </w:pPr>
      <w:r>
        <w:rPr>
          <w:rStyle w:val="CommentReference"/>
        </w:rPr>
        <w:annotationRef/>
      </w:r>
      <w:r>
        <w:t>The noise probably actually came from the harness</w:t>
      </w:r>
    </w:p>
  </w:comment>
  <w:comment w:id="96" w:author="monique hides" w:date="2017-01-11T17:31:00Z" w:initials="mh">
    <w:p w14:paraId="17D3B910" w14:textId="344DBC37" w:rsidR="00464677" w:rsidRDefault="00464677" w:rsidP="0026600B">
      <w:pPr>
        <w:pStyle w:val="CommentText"/>
      </w:pPr>
      <w:r>
        <w:rPr>
          <w:rStyle w:val="CommentReference"/>
        </w:rPr>
        <w:annotationRef/>
      </w:r>
      <w:r>
        <w:t xml:space="preserve">Southern sea lions? Email </w:t>
      </w:r>
      <w:proofErr w:type="spellStart"/>
      <w:r>
        <w:t>Tiphaine</w:t>
      </w:r>
      <w:proofErr w:type="spellEnd"/>
    </w:p>
  </w:comment>
  <w:comment w:id="95" w:author="Rob Harcourt" w:date="2017-03-23T17:58:00Z" w:initials="RH">
    <w:p w14:paraId="11C1EFF3" w14:textId="14A013FD" w:rsidR="00464677" w:rsidRDefault="00464677">
      <w:pPr>
        <w:pStyle w:val="CommentText"/>
      </w:pPr>
      <w:r>
        <w:rPr>
          <w:rStyle w:val="CommentReference"/>
        </w:rPr>
        <w:annotationRef/>
      </w:r>
      <w:r>
        <w:t>This seems to argue against your whole paper- do you mean because Steve used a flume? Or actually captivity?</w:t>
      </w:r>
    </w:p>
  </w:comment>
  <w:comment w:id="101" w:author="monique hides" w:date="2016-11-24T13:38:00Z" w:initials="mh">
    <w:p w14:paraId="5E5B49ED" w14:textId="77777777" w:rsidR="00464677" w:rsidRDefault="00464677" w:rsidP="00DD42AA">
      <w:pPr>
        <w:pStyle w:val="CommentText"/>
      </w:pPr>
      <w:r>
        <w:rPr>
          <w:rStyle w:val="CommentReference"/>
        </w:rPr>
        <w:annotationRef/>
      </w:r>
      <w:r>
        <w:rPr>
          <w:shd w:val="clear" w:color="auto" w:fill="FFFFFF"/>
        </w:rPr>
        <w:t>Stroke rate: This is interesting and very informing. You mention that there were differences in large</w:t>
      </w:r>
      <w:r>
        <w:rPr>
          <w:rStyle w:val="apple-converted-space"/>
          <w:rFonts w:ascii="Segoe UI" w:hAnsi="Segoe UI" w:cs="Segoe UI"/>
          <w:color w:val="212121"/>
          <w:shd w:val="clear" w:color="auto" w:fill="FFFFFF"/>
        </w:rPr>
        <w:t> </w:t>
      </w:r>
      <w:r>
        <w:rPr>
          <w:shd w:val="clear" w:color="auto" w:fill="FFFFFF"/>
        </w:rPr>
        <w:t>females vs all others and is that because of the difference in attachment? If you do not find a universal</w:t>
      </w:r>
      <w:r>
        <w:rPr>
          <w:rStyle w:val="apple-converted-space"/>
          <w:rFonts w:ascii="Segoe UI" w:hAnsi="Segoe UI" w:cs="Segoe UI"/>
          <w:color w:val="212121"/>
          <w:shd w:val="clear" w:color="auto" w:fill="FFFFFF"/>
        </w:rPr>
        <w:t> </w:t>
      </w:r>
      <w:r>
        <w:rPr>
          <w:shd w:val="clear" w:color="auto" w:fill="FFFFFF"/>
        </w:rPr>
        <w:t>method to detect flipper strokes, this method has little or no use.</w:t>
      </w:r>
      <w:r>
        <w:br/>
      </w:r>
      <w:r>
        <w:br/>
      </w:r>
    </w:p>
  </w:comment>
  <w:comment w:id="102" w:author="monique hides" w:date="2017-03-23T17:59:00Z" w:initials="mh">
    <w:p w14:paraId="78CF9206" w14:textId="77777777" w:rsidR="00464677" w:rsidRDefault="00464677" w:rsidP="00DD42AA">
      <w:pPr>
        <w:pStyle w:val="CommentText"/>
      </w:pPr>
      <w:r>
        <w:rPr>
          <w:rStyle w:val="CommentReference"/>
        </w:rPr>
        <w:annotationRef/>
      </w:r>
      <w:r>
        <w:t>Discussion?</w:t>
      </w:r>
    </w:p>
    <w:p w14:paraId="4E21E930" w14:textId="77777777" w:rsidR="00464677" w:rsidRDefault="00464677" w:rsidP="00DD42AA">
      <w:pPr>
        <w:pStyle w:val="CommentText"/>
      </w:pPr>
    </w:p>
    <w:p w14:paraId="388061B8" w14:textId="44333815" w:rsidR="00464677" w:rsidRDefault="00464677" w:rsidP="00DD42AA">
      <w:pPr>
        <w:pStyle w:val="CommentText"/>
      </w:pPr>
      <w:r>
        <w:t>YES</w:t>
      </w:r>
    </w:p>
  </w:comment>
  <w:comment w:id="103" w:author="Rob Harcourt" w:date="2017-03-23T17:59:00Z" w:initials="RH">
    <w:p w14:paraId="7BFB55E4" w14:textId="0101774C" w:rsidR="00464677" w:rsidRDefault="00464677">
      <w:pPr>
        <w:pStyle w:val="CommentText"/>
      </w:pPr>
      <w:r>
        <w:rPr>
          <w:rStyle w:val="CommentReference"/>
        </w:rPr>
        <w:annotationRef/>
      </w:r>
      <w:r>
        <w:t>Too vague- say what you actually found</w:t>
      </w:r>
    </w:p>
  </w:comment>
  <w:comment w:id="165" w:author="Rob Harcourt" w:date="2017-03-23T18:09:00Z" w:initials="RH">
    <w:p w14:paraId="788CADBB" w14:textId="32F3E65F" w:rsidR="00492D7D" w:rsidRDefault="00492D7D">
      <w:pPr>
        <w:pStyle w:val="CommentText"/>
      </w:pPr>
      <w:r>
        <w:rPr>
          <w:rStyle w:val="CommentReference"/>
        </w:rPr>
        <w:annotationRef/>
      </w:r>
      <w:r>
        <w:t>Incorporate this into the previous paragraph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A8D29" w15:done="0"/>
  <w15:commentEx w15:paraId="51CA07AA" w15:done="0"/>
  <w15:commentEx w15:paraId="6104D091" w15:done="0"/>
  <w15:commentEx w15:paraId="57A39C37" w15:done="0"/>
  <w15:commentEx w15:paraId="33E84D85" w15:done="0"/>
  <w15:commentEx w15:paraId="202BB306" w15:done="0"/>
  <w15:commentEx w15:paraId="385A0BDC" w15:done="0"/>
  <w15:commentEx w15:paraId="152257BA" w15:paraIdParent="385A0BDC" w15:done="0"/>
  <w15:commentEx w15:paraId="17B33B0E" w15:done="0"/>
  <w15:commentEx w15:paraId="17D3B910" w15:done="0"/>
  <w15:commentEx w15:paraId="11C1EFF3" w15:done="0"/>
  <w15:commentEx w15:paraId="5E5B49ED" w15:done="0"/>
  <w15:commentEx w15:paraId="388061B8" w15:done="0"/>
  <w15:commentEx w15:paraId="7BFB55E4" w15:done="0"/>
  <w15:commentEx w15:paraId="788CADB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Yu Mincho">
    <w:altName w:val="游明朝"/>
    <w:panose1 w:val="00000000000000000000"/>
    <w:charset w:val="80"/>
    <w:family w:val="roman"/>
    <w:notTrueType/>
    <w:pitch w:val="default"/>
  </w:font>
  <w:font w:name="Segoe UI">
    <w:altName w:val="Calibr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ique hides">
    <w15:presenceInfo w15:providerId="Windows Live" w15:userId="21e9f9d6fd05b1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Cop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wtxres5f99sqeezaave003d5fw5zeed20t&quot;&gt;Energeticsas&lt;record-ids&gt;&lt;item&gt;97&lt;/item&gt;&lt;item&gt;228&lt;/item&gt;&lt;item&gt;230&lt;/item&gt;&lt;item&gt;337&lt;/item&gt;&lt;item&gt;388&lt;/item&gt;&lt;item&gt;450&lt;/item&gt;&lt;item&gt;495&lt;/item&gt;&lt;item&gt;1007&lt;/item&gt;&lt;item&gt;1228&lt;/item&gt;&lt;item&gt;1321&lt;/item&gt;&lt;item&gt;1468&lt;/item&gt;&lt;item&gt;1469&lt;/item&gt;&lt;item&gt;1675&lt;/item&gt;&lt;item&gt;1815&lt;/item&gt;&lt;item&gt;1822&lt;/item&gt;&lt;item&gt;1828&lt;/item&gt;&lt;/record-ids&gt;&lt;/item&gt;&lt;/Libraries&gt;"/>
  </w:docVars>
  <w:rsids>
    <w:rsidRoot w:val="002A5AB8"/>
    <w:rsid w:val="0000039F"/>
    <w:rsid w:val="000065CE"/>
    <w:rsid w:val="0002220D"/>
    <w:rsid w:val="000227FB"/>
    <w:rsid w:val="000261CA"/>
    <w:rsid w:val="00032CE8"/>
    <w:rsid w:val="00040E2D"/>
    <w:rsid w:val="00082B11"/>
    <w:rsid w:val="00084686"/>
    <w:rsid w:val="000B03F9"/>
    <w:rsid w:val="000B5530"/>
    <w:rsid w:val="001133A3"/>
    <w:rsid w:val="00115209"/>
    <w:rsid w:val="001155B7"/>
    <w:rsid w:val="001207FA"/>
    <w:rsid w:val="00125A51"/>
    <w:rsid w:val="00152A67"/>
    <w:rsid w:val="0016220C"/>
    <w:rsid w:val="001705E8"/>
    <w:rsid w:val="001726D2"/>
    <w:rsid w:val="001753BC"/>
    <w:rsid w:val="00180145"/>
    <w:rsid w:val="001941C5"/>
    <w:rsid w:val="001A3E3D"/>
    <w:rsid w:val="001B5B1E"/>
    <w:rsid w:val="001B6CFE"/>
    <w:rsid w:val="00224572"/>
    <w:rsid w:val="0026600B"/>
    <w:rsid w:val="0027669E"/>
    <w:rsid w:val="002A5AB8"/>
    <w:rsid w:val="002C772D"/>
    <w:rsid w:val="003007C5"/>
    <w:rsid w:val="003055C8"/>
    <w:rsid w:val="0036144D"/>
    <w:rsid w:val="003770E1"/>
    <w:rsid w:val="0039117E"/>
    <w:rsid w:val="00464677"/>
    <w:rsid w:val="00465CD9"/>
    <w:rsid w:val="00482875"/>
    <w:rsid w:val="00492517"/>
    <w:rsid w:val="00492D7D"/>
    <w:rsid w:val="004B6EA9"/>
    <w:rsid w:val="004E176B"/>
    <w:rsid w:val="004F23EF"/>
    <w:rsid w:val="004F66EC"/>
    <w:rsid w:val="0050587C"/>
    <w:rsid w:val="00522F8D"/>
    <w:rsid w:val="00531068"/>
    <w:rsid w:val="00551A33"/>
    <w:rsid w:val="005631A3"/>
    <w:rsid w:val="00574D97"/>
    <w:rsid w:val="00577C33"/>
    <w:rsid w:val="00582E38"/>
    <w:rsid w:val="00586924"/>
    <w:rsid w:val="00592778"/>
    <w:rsid w:val="0059634E"/>
    <w:rsid w:val="005A6FC0"/>
    <w:rsid w:val="005C51B5"/>
    <w:rsid w:val="005F2027"/>
    <w:rsid w:val="005F2386"/>
    <w:rsid w:val="005F6C58"/>
    <w:rsid w:val="00617ADD"/>
    <w:rsid w:val="00634C58"/>
    <w:rsid w:val="006C13F4"/>
    <w:rsid w:val="006D4EDA"/>
    <w:rsid w:val="00760404"/>
    <w:rsid w:val="007B3BF7"/>
    <w:rsid w:val="007B3D48"/>
    <w:rsid w:val="007E3CCD"/>
    <w:rsid w:val="007F242A"/>
    <w:rsid w:val="007F4AA1"/>
    <w:rsid w:val="007F7860"/>
    <w:rsid w:val="008544FA"/>
    <w:rsid w:val="008A4BB4"/>
    <w:rsid w:val="008D5E46"/>
    <w:rsid w:val="008E5D73"/>
    <w:rsid w:val="009009C0"/>
    <w:rsid w:val="00907C53"/>
    <w:rsid w:val="009300C2"/>
    <w:rsid w:val="00977E65"/>
    <w:rsid w:val="00982F4C"/>
    <w:rsid w:val="00990D94"/>
    <w:rsid w:val="0099196C"/>
    <w:rsid w:val="00A0182E"/>
    <w:rsid w:val="00A06891"/>
    <w:rsid w:val="00A306ED"/>
    <w:rsid w:val="00A33E1D"/>
    <w:rsid w:val="00A45B76"/>
    <w:rsid w:val="00A571E7"/>
    <w:rsid w:val="00AC73C9"/>
    <w:rsid w:val="00AE0A0D"/>
    <w:rsid w:val="00AF4D98"/>
    <w:rsid w:val="00B11085"/>
    <w:rsid w:val="00B305A3"/>
    <w:rsid w:val="00B30C4B"/>
    <w:rsid w:val="00B65F43"/>
    <w:rsid w:val="00B66D98"/>
    <w:rsid w:val="00B77451"/>
    <w:rsid w:val="00B8158F"/>
    <w:rsid w:val="00BB2218"/>
    <w:rsid w:val="00BD4A77"/>
    <w:rsid w:val="00C07427"/>
    <w:rsid w:val="00C21C19"/>
    <w:rsid w:val="00C4762C"/>
    <w:rsid w:val="00C52559"/>
    <w:rsid w:val="00C6406B"/>
    <w:rsid w:val="00CA1DB4"/>
    <w:rsid w:val="00CD1364"/>
    <w:rsid w:val="00CF4533"/>
    <w:rsid w:val="00CF5717"/>
    <w:rsid w:val="00D522E8"/>
    <w:rsid w:val="00D61D5C"/>
    <w:rsid w:val="00D87A45"/>
    <w:rsid w:val="00D96C78"/>
    <w:rsid w:val="00DA19C6"/>
    <w:rsid w:val="00DA3D24"/>
    <w:rsid w:val="00DC6A74"/>
    <w:rsid w:val="00DD0B1D"/>
    <w:rsid w:val="00DD0F51"/>
    <w:rsid w:val="00DD42AA"/>
    <w:rsid w:val="00DD70A7"/>
    <w:rsid w:val="00E52FB4"/>
    <w:rsid w:val="00E55569"/>
    <w:rsid w:val="00E9587A"/>
    <w:rsid w:val="00EA701E"/>
    <w:rsid w:val="00EB2121"/>
    <w:rsid w:val="00EE4BEC"/>
    <w:rsid w:val="00EF5B9E"/>
    <w:rsid w:val="00F11257"/>
    <w:rsid w:val="00F357CD"/>
    <w:rsid w:val="00F72E23"/>
    <w:rsid w:val="00F775CA"/>
    <w:rsid w:val="00F918D5"/>
    <w:rsid w:val="00F9357C"/>
    <w:rsid w:val="00F97758"/>
    <w:rsid w:val="00FB139E"/>
    <w:rsid w:val="00FE13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D459CB"/>
  <w15:docId w15:val="{07DF5451-A9E3-47EF-BFA3-A79219D67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42AA"/>
    <w:pPr>
      <w:spacing w:line="360" w:lineRule="auto"/>
      <w:jc w:val="both"/>
    </w:pPr>
    <w:rPr>
      <w:rFonts w:ascii="Times New Roman" w:hAnsi="Times New Roman" w:cs="Times New Roman"/>
    </w:rPr>
  </w:style>
  <w:style w:type="paragraph" w:styleId="Heading2">
    <w:name w:val="heading 2"/>
    <w:basedOn w:val="Normal"/>
    <w:next w:val="Normal"/>
    <w:link w:val="Heading2Char"/>
    <w:uiPriority w:val="9"/>
    <w:semiHidden/>
    <w:unhideWhenUsed/>
    <w:qFormat/>
    <w:rsid w:val="00EF5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5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F5B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3">
    <w:name w:val="Header 3"/>
    <w:basedOn w:val="Heading3"/>
    <w:link w:val="Header3Char"/>
    <w:qFormat/>
    <w:rsid w:val="00EF5B9E"/>
    <w:pPr>
      <w:spacing w:before="200" w:line="276" w:lineRule="auto"/>
    </w:pPr>
    <w:rPr>
      <w:rFonts w:ascii="Arial" w:eastAsia="Times New Roman" w:hAnsi="Arial" w:cs="Times New Roman"/>
      <w:b/>
      <w:bCs/>
      <w:color w:val="4F81BD"/>
      <w:sz w:val="22"/>
      <w:szCs w:val="22"/>
    </w:rPr>
  </w:style>
  <w:style w:type="character" w:customStyle="1" w:styleId="Header3Char">
    <w:name w:val="Header 3 Char"/>
    <w:basedOn w:val="Heading3Char"/>
    <w:link w:val="Header3"/>
    <w:rsid w:val="00EF5B9E"/>
    <w:rPr>
      <w:rFonts w:ascii="Arial" w:eastAsia="Times New Roman" w:hAnsi="Arial" w:cs="Times New Roman"/>
      <w:b/>
      <w:bCs/>
      <w:color w:val="4F81BD"/>
      <w:sz w:val="24"/>
      <w:szCs w:val="24"/>
    </w:rPr>
  </w:style>
  <w:style w:type="character" w:customStyle="1" w:styleId="Heading3Char">
    <w:name w:val="Heading 3 Char"/>
    <w:basedOn w:val="DefaultParagraphFont"/>
    <w:link w:val="Heading3"/>
    <w:uiPriority w:val="9"/>
    <w:semiHidden/>
    <w:rsid w:val="00EF5B9E"/>
    <w:rPr>
      <w:rFonts w:asciiTheme="majorHAnsi" w:eastAsiaTheme="majorEastAsia" w:hAnsiTheme="majorHAnsi" w:cstheme="majorBidi"/>
      <w:color w:val="1F4D78" w:themeColor="accent1" w:themeShade="7F"/>
      <w:sz w:val="24"/>
      <w:szCs w:val="24"/>
    </w:rPr>
  </w:style>
  <w:style w:type="paragraph" w:customStyle="1" w:styleId="Header2">
    <w:name w:val="Header 2"/>
    <w:basedOn w:val="Heading2"/>
    <w:link w:val="Header2Char"/>
    <w:qFormat/>
    <w:rsid w:val="00EF5B9E"/>
    <w:pPr>
      <w:spacing w:before="0"/>
    </w:pPr>
    <w:rPr>
      <w:rFonts w:ascii="Arial" w:eastAsia="Times New Roman" w:hAnsi="Arial" w:cs="Times New Roman"/>
      <w:b/>
      <w:bCs/>
      <w:color w:val="4F81BD"/>
    </w:rPr>
  </w:style>
  <w:style w:type="character" w:customStyle="1" w:styleId="Header2Char">
    <w:name w:val="Header 2 Char"/>
    <w:basedOn w:val="Heading2Char"/>
    <w:link w:val="Header2"/>
    <w:rsid w:val="00EF5B9E"/>
    <w:rPr>
      <w:rFonts w:ascii="Arial" w:eastAsia="Times New Roman" w:hAnsi="Arial" w:cs="Times New Roman"/>
      <w:b/>
      <w:bCs/>
      <w:color w:val="4F81BD"/>
      <w:sz w:val="26"/>
      <w:szCs w:val="26"/>
    </w:rPr>
  </w:style>
  <w:style w:type="character" w:customStyle="1" w:styleId="Heading2Char">
    <w:name w:val="Heading 2 Char"/>
    <w:basedOn w:val="DefaultParagraphFont"/>
    <w:link w:val="Heading2"/>
    <w:uiPriority w:val="9"/>
    <w:semiHidden/>
    <w:rsid w:val="00EF5B9E"/>
    <w:rPr>
      <w:rFonts w:asciiTheme="majorHAnsi" w:eastAsiaTheme="majorEastAsia" w:hAnsiTheme="majorHAnsi" w:cstheme="majorBidi"/>
      <w:color w:val="2E74B5" w:themeColor="accent1" w:themeShade="BF"/>
      <w:sz w:val="26"/>
      <w:szCs w:val="26"/>
    </w:rPr>
  </w:style>
  <w:style w:type="paragraph" w:customStyle="1" w:styleId="Header4">
    <w:name w:val="Header 4"/>
    <w:basedOn w:val="Heading4"/>
    <w:link w:val="Header4Char"/>
    <w:qFormat/>
    <w:rsid w:val="00EF5B9E"/>
    <w:pPr>
      <w:spacing w:before="120"/>
    </w:pPr>
    <w:rPr>
      <w:rFonts w:ascii="Arial" w:eastAsia="Times New Roman" w:hAnsi="Arial" w:cs="Arial"/>
      <w:color w:val="365F91"/>
    </w:rPr>
  </w:style>
  <w:style w:type="character" w:customStyle="1" w:styleId="Header4Char">
    <w:name w:val="Header 4 Char"/>
    <w:basedOn w:val="Heading4Char"/>
    <w:link w:val="Header4"/>
    <w:rsid w:val="00EF5B9E"/>
    <w:rPr>
      <w:rFonts w:ascii="Arial" w:eastAsia="Times New Roman" w:hAnsi="Arial" w:cs="Arial"/>
      <w:i/>
      <w:iCs/>
      <w:color w:val="365F91"/>
    </w:rPr>
  </w:style>
  <w:style w:type="character" w:customStyle="1" w:styleId="Heading4Char">
    <w:name w:val="Heading 4 Char"/>
    <w:basedOn w:val="DefaultParagraphFont"/>
    <w:link w:val="Heading4"/>
    <w:uiPriority w:val="9"/>
    <w:semiHidden/>
    <w:rsid w:val="00EF5B9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autoRedefine/>
    <w:uiPriority w:val="99"/>
    <w:semiHidden/>
    <w:unhideWhenUsed/>
    <w:rsid w:val="00482875"/>
    <w:pPr>
      <w:spacing w:before="120" w:after="0" w:line="240" w:lineRule="auto"/>
    </w:pPr>
    <w:rPr>
      <w:rFonts w:ascii="Tahoma" w:hAnsi="Tahoma" w:cs="Tahoma"/>
      <w:sz w:val="20"/>
      <w:szCs w:val="16"/>
    </w:rPr>
  </w:style>
  <w:style w:type="character" w:customStyle="1" w:styleId="BalloonTextChar">
    <w:name w:val="Balloon Text Char"/>
    <w:basedOn w:val="DefaultParagraphFont"/>
    <w:link w:val="BalloonText"/>
    <w:uiPriority w:val="99"/>
    <w:semiHidden/>
    <w:rsid w:val="00482875"/>
    <w:rPr>
      <w:rFonts w:ascii="Tahoma" w:hAnsi="Tahoma" w:cs="Tahoma"/>
      <w:sz w:val="20"/>
      <w:szCs w:val="16"/>
    </w:rPr>
  </w:style>
  <w:style w:type="character" w:styleId="CommentReference">
    <w:name w:val="annotation reference"/>
    <w:basedOn w:val="DefaultParagraphFont"/>
    <w:uiPriority w:val="99"/>
    <w:semiHidden/>
    <w:unhideWhenUsed/>
    <w:rsid w:val="002A5AB8"/>
    <w:rPr>
      <w:sz w:val="16"/>
      <w:szCs w:val="16"/>
    </w:rPr>
  </w:style>
  <w:style w:type="paragraph" w:styleId="CommentText">
    <w:name w:val="annotation text"/>
    <w:basedOn w:val="Normal"/>
    <w:link w:val="CommentTextChar"/>
    <w:uiPriority w:val="99"/>
    <w:unhideWhenUsed/>
    <w:rsid w:val="002A5AB8"/>
    <w:pPr>
      <w:spacing w:line="240" w:lineRule="auto"/>
    </w:pPr>
    <w:rPr>
      <w:sz w:val="20"/>
      <w:szCs w:val="20"/>
    </w:rPr>
  </w:style>
  <w:style w:type="character" w:customStyle="1" w:styleId="CommentTextChar">
    <w:name w:val="Comment Text Char"/>
    <w:basedOn w:val="DefaultParagraphFont"/>
    <w:link w:val="CommentText"/>
    <w:uiPriority w:val="99"/>
    <w:rsid w:val="002A5AB8"/>
    <w:rPr>
      <w:sz w:val="20"/>
      <w:szCs w:val="20"/>
    </w:rPr>
  </w:style>
  <w:style w:type="paragraph" w:styleId="CommentSubject">
    <w:name w:val="annotation subject"/>
    <w:basedOn w:val="CommentText"/>
    <w:next w:val="CommentText"/>
    <w:link w:val="CommentSubjectChar"/>
    <w:uiPriority w:val="99"/>
    <w:semiHidden/>
    <w:unhideWhenUsed/>
    <w:rsid w:val="002A5AB8"/>
    <w:rPr>
      <w:b/>
      <w:bCs/>
    </w:rPr>
  </w:style>
  <w:style w:type="character" w:customStyle="1" w:styleId="CommentSubjectChar">
    <w:name w:val="Comment Subject Char"/>
    <w:basedOn w:val="CommentTextChar"/>
    <w:link w:val="CommentSubject"/>
    <w:uiPriority w:val="99"/>
    <w:semiHidden/>
    <w:rsid w:val="002A5AB8"/>
    <w:rPr>
      <w:b/>
      <w:bCs/>
      <w:sz w:val="20"/>
      <w:szCs w:val="20"/>
    </w:rPr>
  </w:style>
  <w:style w:type="character" w:customStyle="1" w:styleId="apple-converted-space">
    <w:name w:val="apple-converted-space"/>
    <w:basedOn w:val="DefaultParagraphFont"/>
    <w:rsid w:val="002A5AB8"/>
  </w:style>
  <w:style w:type="table" w:customStyle="1" w:styleId="PlainTable21">
    <w:name w:val="Plain Table 21"/>
    <w:basedOn w:val="TableNormal"/>
    <w:uiPriority w:val="42"/>
    <w:rsid w:val="00EB21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B2121"/>
  </w:style>
  <w:style w:type="character" w:styleId="Hyperlink">
    <w:name w:val="Hyperlink"/>
    <w:basedOn w:val="DefaultParagraphFont"/>
    <w:uiPriority w:val="99"/>
    <w:unhideWhenUsed/>
    <w:rsid w:val="001A3E3D"/>
    <w:rPr>
      <w:color w:val="0563C1" w:themeColor="hyperlink"/>
      <w:u w:val="single"/>
    </w:rPr>
  </w:style>
  <w:style w:type="paragraph" w:customStyle="1" w:styleId="EndNoteBibliographyTitle">
    <w:name w:val="EndNote Bibliography Title"/>
    <w:basedOn w:val="Normal"/>
    <w:link w:val="EndNoteBibliographyTitleChar"/>
    <w:rsid w:val="001152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15209"/>
    <w:rPr>
      <w:rFonts w:ascii="Times New Roman" w:hAnsi="Times New Roman" w:cs="Times New Roman"/>
      <w:noProof/>
      <w:lang w:val="en-US"/>
    </w:rPr>
  </w:style>
  <w:style w:type="paragraph" w:customStyle="1" w:styleId="EndNoteBibliography">
    <w:name w:val="EndNote Bibliography"/>
    <w:basedOn w:val="Normal"/>
    <w:link w:val="EndNoteBibliographyChar"/>
    <w:rsid w:val="00115209"/>
    <w:pPr>
      <w:spacing w:line="240" w:lineRule="auto"/>
    </w:pPr>
    <w:rPr>
      <w:noProof/>
      <w:lang w:val="en-US"/>
    </w:rPr>
  </w:style>
  <w:style w:type="character" w:customStyle="1" w:styleId="EndNoteBibliographyChar">
    <w:name w:val="EndNote Bibliography Char"/>
    <w:basedOn w:val="DefaultParagraphFont"/>
    <w:link w:val="EndNoteBibliography"/>
    <w:rsid w:val="00115209"/>
    <w:rPr>
      <w:rFonts w:ascii="Times New Roman" w:hAnsi="Times New Roman" w:cs="Times New Roman"/>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8317">
      <w:bodyDiv w:val="1"/>
      <w:marLeft w:val="0"/>
      <w:marRight w:val="0"/>
      <w:marTop w:val="0"/>
      <w:marBottom w:val="0"/>
      <w:divBdr>
        <w:top w:val="none" w:sz="0" w:space="0" w:color="auto"/>
        <w:left w:val="none" w:sz="0" w:space="0" w:color="auto"/>
        <w:bottom w:val="none" w:sz="0" w:space="0" w:color="auto"/>
        <w:right w:val="none" w:sz="0" w:space="0" w:color="auto"/>
      </w:divBdr>
    </w:div>
    <w:div w:id="184639372">
      <w:bodyDiv w:val="1"/>
      <w:marLeft w:val="0"/>
      <w:marRight w:val="0"/>
      <w:marTop w:val="0"/>
      <w:marBottom w:val="0"/>
      <w:divBdr>
        <w:top w:val="none" w:sz="0" w:space="0" w:color="auto"/>
        <w:left w:val="none" w:sz="0" w:space="0" w:color="auto"/>
        <w:bottom w:val="none" w:sz="0" w:space="0" w:color="auto"/>
        <w:right w:val="none" w:sz="0" w:space="0" w:color="auto"/>
      </w:divBdr>
    </w:div>
    <w:div w:id="792091802">
      <w:bodyDiv w:val="1"/>
      <w:marLeft w:val="0"/>
      <w:marRight w:val="0"/>
      <w:marTop w:val="0"/>
      <w:marBottom w:val="0"/>
      <w:divBdr>
        <w:top w:val="none" w:sz="0" w:space="0" w:color="auto"/>
        <w:left w:val="none" w:sz="0" w:space="0" w:color="auto"/>
        <w:bottom w:val="none" w:sz="0" w:space="0" w:color="auto"/>
        <w:right w:val="none" w:sz="0" w:space="0" w:color="auto"/>
      </w:divBdr>
    </w:div>
    <w:div w:id="929004100">
      <w:bodyDiv w:val="1"/>
      <w:marLeft w:val="0"/>
      <w:marRight w:val="0"/>
      <w:marTop w:val="0"/>
      <w:marBottom w:val="0"/>
      <w:divBdr>
        <w:top w:val="none" w:sz="0" w:space="0" w:color="auto"/>
        <w:left w:val="none" w:sz="0" w:space="0" w:color="auto"/>
        <w:bottom w:val="none" w:sz="0" w:space="0" w:color="auto"/>
        <w:right w:val="none" w:sz="0" w:space="0" w:color="auto"/>
      </w:divBdr>
    </w:div>
    <w:div w:id="1152256584">
      <w:bodyDiv w:val="1"/>
      <w:marLeft w:val="0"/>
      <w:marRight w:val="0"/>
      <w:marTop w:val="0"/>
      <w:marBottom w:val="0"/>
      <w:divBdr>
        <w:top w:val="none" w:sz="0" w:space="0" w:color="auto"/>
        <w:left w:val="none" w:sz="0" w:space="0" w:color="auto"/>
        <w:bottom w:val="none" w:sz="0" w:space="0" w:color="auto"/>
        <w:right w:val="none" w:sz="0" w:space="0" w:color="auto"/>
      </w:divBdr>
    </w:div>
    <w:div w:id="1163743621">
      <w:bodyDiv w:val="1"/>
      <w:marLeft w:val="0"/>
      <w:marRight w:val="0"/>
      <w:marTop w:val="0"/>
      <w:marBottom w:val="0"/>
      <w:divBdr>
        <w:top w:val="none" w:sz="0" w:space="0" w:color="auto"/>
        <w:left w:val="none" w:sz="0" w:space="0" w:color="auto"/>
        <w:bottom w:val="none" w:sz="0" w:space="0" w:color="auto"/>
        <w:right w:val="none" w:sz="0" w:space="0" w:color="auto"/>
      </w:divBdr>
    </w:div>
    <w:div w:id="1307392721">
      <w:bodyDiv w:val="1"/>
      <w:marLeft w:val="0"/>
      <w:marRight w:val="0"/>
      <w:marTop w:val="0"/>
      <w:marBottom w:val="0"/>
      <w:divBdr>
        <w:top w:val="none" w:sz="0" w:space="0" w:color="auto"/>
        <w:left w:val="none" w:sz="0" w:space="0" w:color="auto"/>
        <w:bottom w:val="none" w:sz="0" w:space="0" w:color="auto"/>
        <w:right w:val="none" w:sz="0" w:space="0" w:color="auto"/>
      </w:divBdr>
    </w:div>
    <w:div w:id="163938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hyperlink" Target="https://www.R-project.org/" TargetMode="External"/><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tiff"/><Relationship Id="rId5" Type="http://schemas.openxmlformats.org/officeDocument/2006/relationships/hyperlink" Target="mailto:monique.ladds@hdr.mq.edu.au" TargetMode="External"/><Relationship Id="rId15" Type="http://schemas.openxmlformats.org/officeDocument/2006/relationships/image" Target="media/image7.tiff"/><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6C047-9C65-4672-9FA9-AB4CB3A60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17</Pages>
  <Words>9429</Words>
  <Characters>53746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monique hides</dc:creator>
  <cp:keywords/>
  <dc:description/>
  <cp:lastModifiedBy>monique hides</cp:lastModifiedBy>
  <cp:revision>4</cp:revision>
  <dcterms:created xsi:type="dcterms:W3CDTF">2017-03-23T19:01:00Z</dcterms:created>
  <dcterms:modified xsi:type="dcterms:W3CDTF">2017-03-26T02:00:00Z</dcterms:modified>
</cp:coreProperties>
</file>